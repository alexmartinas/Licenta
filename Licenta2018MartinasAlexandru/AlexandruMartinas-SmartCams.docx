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64DC222" w14:textId="77777777" w:rsidR="00B363B5" w:rsidRPr="006A3995" w:rsidRDefault="00B363B5" w:rsidP="00B363B5">
      <w:pPr>
        <w:spacing w:line="239" w:lineRule="auto"/>
        <w:ind w:left="720" w:firstLine="720"/>
        <w:rPr>
          <w:rFonts w:ascii="Times New Roman" w:eastAsia="Times New Roman" w:hAnsi="Times New Roman"/>
          <w:b/>
          <w:sz w:val="34"/>
          <w:lang w:val="ro-RO"/>
        </w:rPr>
      </w:pPr>
      <w:r>
        <w:rPr>
          <w:rFonts w:ascii="Times New Roman" w:eastAsia="Times New Roman" w:hAnsi="Times New Roman"/>
          <w:b/>
          <w:sz w:val="34"/>
          <w:lang w:val="ro-RO"/>
        </w:rPr>
        <w:t>U</w:t>
      </w:r>
      <w:r w:rsidRPr="006A3995">
        <w:rPr>
          <w:rFonts w:ascii="Times New Roman" w:eastAsia="Times New Roman" w:hAnsi="Times New Roman"/>
          <w:b/>
          <w:sz w:val="34"/>
          <w:lang w:val="ro-RO"/>
        </w:rPr>
        <w:t>niversitatea „Alexandru Ioan Cuza” Iași</w:t>
      </w:r>
    </w:p>
    <w:p w14:paraId="401D550A" w14:textId="77777777" w:rsidR="00B363B5" w:rsidRPr="006A3995" w:rsidRDefault="00B363B5" w:rsidP="00B363B5">
      <w:pPr>
        <w:spacing w:line="59" w:lineRule="exact"/>
        <w:rPr>
          <w:rFonts w:ascii="Times New Roman" w:eastAsia="Times New Roman" w:hAnsi="Times New Roman"/>
          <w:sz w:val="24"/>
          <w:lang w:val="ro-RO"/>
        </w:rPr>
      </w:pPr>
      <w:r>
        <w:rPr>
          <w:rFonts w:ascii="Times New Roman" w:eastAsia="Times New Roman" w:hAnsi="Times New Roman"/>
          <w:sz w:val="24"/>
          <w:lang w:val="ro-RO"/>
        </w:rPr>
        <w:t>`</w:t>
      </w:r>
    </w:p>
    <w:p w14:paraId="40542D6F" w14:textId="77777777" w:rsidR="00B363B5" w:rsidRPr="006A3995" w:rsidRDefault="00B363B5" w:rsidP="00B363B5">
      <w:pPr>
        <w:spacing w:line="239" w:lineRule="auto"/>
        <w:ind w:left="1360"/>
        <w:rPr>
          <w:rFonts w:ascii="Times New Roman" w:eastAsia="Times New Roman" w:hAnsi="Times New Roman"/>
          <w:b/>
          <w:sz w:val="56"/>
          <w:lang w:val="ro-RO"/>
        </w:rPr>
      </w:pPr>
      <w:r w:rsidRPr="006A3995">
        <w:rPr>
          <w:rFonts w:ascii="Times New Roman" w:eastAsia="Times New Roman" w:hAnsi="Times New Roman"/>
          <w:b/>
          <w:sz w:val="56"/>
          <w:lang w:val="ro-RO"/>
        </w:rPr>
        <w:t>Facultatea de Informatică</w:t>
      </w:r>
    </w:p>
    <w:p w14:paraId="785FDC21" w14:textId="77777777" w:rsidR="00B363B5" w:rsidRPr="006A3995" w:rsidRDefault="00B363B5" w:rsidP="00B363B5">
      <w:pPr>
        <w:spacing w:line="200" w:lineRule="exact"/>
        <w:rPr>
          <w:rFonts w:ascii="Times New Roman" w:eastAsia="Times New Roman" w:hAnsi="Times New Roman"/>
          <w:sz w:val="24"/>
          <w:lang w:val="ro-RO"/>
        </w:rPr>
      </w:pPr>
    </w:p>
    <w:p w14:paraId="108CD1E8" w14:textId="77777777" w:rsidR="00B363B5" w:rsidRPr="006A3995" w:rsidRDefault="00B363B5" w:rsidP="00B363B5">
      <w:pPr>
        <w:spacing w:line="200" w:lineRule="exact"/>
        <w:rPr>
          <w:rFonts w:ascii="Times New Roman" w:eastAsia="Times New Roman" w:hAnsi="Times New Roman"/>
          <w:sz w:val="24"/>
          <w:lang w:val="ro-RO"/>
        </w:rPr>
      </w:pPr>
    </w:p>
    <w:p w14:paraId="055D64C3" w14:textId="77777777" w:rsidR="00B363B5" w:rsidRPr="006A3995" w:rsidRDefault="00B363B5" w:rsidP="00B363B5">
      <w:pPr>
        <w:spacing w:line="200" w:lineRule="exact"/>
        <w:rPr>
          <w:rFonts w:ascii="Times New Roman" w:eastAsia="Times New Roman" w:hAnsi="Times New Roman"/>
          <w:sz w:val="24"/>
          <w:lang w:val="ro-RO"/>
        </w:rPr>
      </w:pPr>
      <w:r w:rsidRPr="006A3995">
        <w:rPr>
          <w:rFonts w:ascii="Times New Roman" w:eastAsia="Times New Roman" w:hAnsi="Times New Roman"/>
          <w:b/>
          <w:noProof/>
          <w:sz w:val="56"/>
        </w:rPr>
        <w:drawing>
          <wp:anchor distT="0" distB="0" distL="114300" distR="114300" simplePos="0" relativeHeight="251749888" behindDoc="1" locked="0" layoutInCell="0" allowOverlap="1" wp14:anchorId="400644C5" wp14:editId="4B891DBF">
            <wp:simplePos x="0" y="0"/>
            <wp:positionH relativeFrom="column">
              <wp:posOffset>1991995</wp:posOffset>
            </wp:positionH>
            <wp:positionV relativeFrom="paragraph">
              <wp:posOffset>146050</wp:posOffset>
            </wp:positionV>
            <wp:extent cx="1432560" cy="1432560"/>
            <wp:effectExtent l="0" t="0" r="0" b="0"/>
            <wp:wrapNone/>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32560" cy="1432560"/>
                    </a:xfrm>
                    <a:prstGeom prst="rect">
                      <a:avLst/>
                    </a:prstGeom>
                    <a:noFill/>
                  </pic:spPr>
                </pic:pic>
              </a:graphicData>
            </a:graphic>
            <wp14:sizeRelH relativeFrom="page">
              <wp14:pctWidth>0</wp14:pctWidth>
            </wp14:sizeRelH>
            <wp14:sizeRelV relativeFrom="page">
              <wp14:pctHeight>0</wp14:pctHeight>
            </wp14:sizeRelV>
          </wp:anchor>
        </w:drawing>
      </w:r>
    </w:p>
    <w:p w14:paraId="6AEF3825" w14:textId="77777777" w:rsidR="00B363B5" w:rsidRPr="006A3995" w:rsidRDefault="00B363B5" w:rsidP="00B363B5">
      <w:pPr>
        <w:spacing w:line="200" w:lineRule="exact"/>
        <w:rPr>
          <w:rFonts w:ascii="Times New Roman" w:eastAsia="Times New Roman" w:hAnsi="Times New Roman"/>
          <w:sz w:val="24"/>
          <w:lang w:val="ro-RO"/>
        </w:rPr>
      </w:pPr>
    </w:p>
    <w:p w14:paraId="7649E331" w14:textId="77777777" w:rsidR="00B363B5" w:rsidRPr="006A3995" w:rsidRDefault="00B363B5" w:rsidP="00B363B5">
      <w:pPr>
        <w:spacing w:line="200" w:lineRule="exact"/>
        <w:rPr>
          <w:rFonts w:ascii="Times New Roman" w:eastAsia="Times New Roman" w:hAnsi="Times New Roman"/>
          <w:sz w:val="24"/>
          <w:lang w:val="ro-RO"/>
        </w:rPr>
      </w:pPr>
    </w:p>
    <w:p w14:paraId="0B9DC378" w14:textId="77777777" w:rsidR="00B363B5" w:rsidRPr="006A3995" w:rsidRDefault="00B363B5" w:rsidP="00B363B5">
      <w:pPr>
        <w:spacing w:line="200" w:lineRule="exact"/>
        <w:rPr>
          <w:rFonts w:ascii="Times New Roman" w:eastAsia="Times New Roman" w:hAnsi="Times New Roman"/>
          <w:sz w:val="24"/>
          <w:lang w:val="ro-RO"/>
        </w:rPr>
      </w:pPr>
    </w:p>
    <w:p w14:paraId="3E607F07" w14:textId="77777777" w:rsidR="00B363B5" w:rsidRPr="006A3995" w:rsidRDefault="00B363B5" w:rsidP="00B363B5">
      <w:pPr>
        <w:spacing w:line="200" w:lineRule="exact"/>
        <w:rPr>
          <w:rFonts w:ascii="Times New Roman" w:eastAsia="Times New Roman" w:hAnsi="Times New Roman"/>
          <w:sz w:val="24"/>
          <w:lang w:val="ro-RO"/>
        </w:rPr>
      </w:pPr>
    </w:p>
    <w:p w14:paraId="16F5FE5F" w14:textId="77777777" w:rsidR="00B363B5" w:rsidRPr="006A3995" w:rsidRDefault="00B363B5" w:rsidP="00B363B5">
      <w:pPr>
        <w:spacing w:line="200" w:lineRule="exact"/>
        <w:rPr>
          <w:rFonts w:ascii="Times New Roman" w:eastAsia="Times New Roman" w:hAnsi="Times New Roman"/>
          <w:sz w:val="24"/>
          <w:lang w:val="ro-RO"/>
        </w:rPr>
      </w:pPr>
    </w:p>
    <w:p w14:paraId="762C3948" w14:textId="77777777" w:rsidR="00B363B5" w:rsidRPr="006A3995" w:rsidRDefault="00B363B5" w:rsidP="00B363B5">
      <w:pPr>
        <w:spacing w:line="200" w:lineRule="exact"/>
        <w:rPr>
          <w:rFonts w:ascii="Times New Roman" w:eastAsia="Times New Roman" w:hAnsi="Times New Roman"/>
          <w:sz w:val="24"/>
          <w:lang w:val="ro-RO"/>
        </w:rPr>
      </w:pPr>
    </w:p>
    <w:p w14:paraId="199E76E5" w14:textId="77777777" w:rsidR="00B363B5" w:rsidRPr="006A3995" w:rsidRDefault="00B363B5" w:rsidP="00B363B5">
      <w:pPr>
        <w:spacing w:line="200" w:lineRule="exact"/>
        <w:rPr>
          <w:rFonts w:ascii="Times New Roman" w:eastAsia="Times New Roman" w:hAnsi="Times New Roman"/>
          <w:sz w:val="24"/>
          <w:lang w:val="ro-RO"/>
        </w:rPr>
      </w:pPr>
    </w:p>
    <w:p w14:paraId="6F43ECDB" w14:textId="77777777" w:rsidR="00B363B5" w:rsidRPr="006A3995" w:rsidRDefault="00B363B5" w:rsidP="00B363B5">
      <w:pPr>
        <w:spacing w:line="305" w:lineRule="exact"/>
        <w:rPr>
          <w:rFonts w:ascii="Times New Roman" w:eastAsia="Times New Roman" w:hAnsi="Times New Roman"/>
          <w:sz w:val="24"/>
          <w:lang w:val="ro-RO"/>
        </w:rPr>
      </w:pPr>
    </w:p>
    <w:p w14:paraId="1BE27A35" w14:textId="77777777" w:rsidR="00B363B5" w:rsidRPr="006A3995" w:rsidRDefault="00B363B5" w:rsidP="00B363B5">
      <w:pPr>
        <w:spacing w:line="0" w:lineRule="atLeast"/>
        <w:ind w:left="2620"/>
        <w:rPr>
          <w:rFonts w:ascii="Times New Roman" w:eastAsia="Times New Roman" w:hAnsi="Times New Roman"/>
          <w:sz w:val="34"/>
          <w:lang w:val="ro-RO"/>
        </w:rPr>
      </w:pPr>
      <w:r w:rsidRPr="006A3995">
        <w:rPr>
          <w:rFonts w:ascii="Times New Roman" w:eastAsia="Times New Roman" w:hAnsi="Times New Roman"/>
          <w:sz w:val="34"/>
          <w:lang w:val="ro-RO"/>
        </w:rPr>
        <w:t>LUCRARE DE LICENȚĂ</w:t>
      </w:r>
    </w:p>
    <w:p w14:paraId="5A77056A" w14:textId="77777777" w:rsidR="00B363B5" w:rsidRPr="006A3995" w:rsidRDefault="00B363B5" w:rsidP="00B363B5">
      <w:pPr>
        <w:spacing w:line="200" w:lineRule="exact"/>
        <w:rPr>
          <w:rFonts w:ascii="Times New Roman" w:eastAsia="Times New Roman" w:hAnsi="Times New Roman"/>
          <w:sz w:val="24"/>
          <w:lang w:val="ro-RO"/>
        </w:rPr>
      </w:pPr>
    </w:p>
    <w:p w14:paraId="23179C42" w14:textId="77777777" w:rsidR="00B363B5" w:rsidRPr="006A3995" w:rsidRDefault="00B363B5" w:rsidP="00B363B5">
      <w:pPr>
        <w:spacing w:line="336" w:lineRule="exact"/>
        <w:rPr>
          <w:rFonts w:ascii="Times New Roman" w:eastAsia="Times New Roman" w:hAnsi="Times New Roman"/>
          <w:sz w:val="24"/>
          <w:lang w:val="ro-RO"/>
        </w:rPr>
      </w:pPr>
    </w:p>
    <w:p w14:paraId="5BD26744" w14:textId="77777777" w:rsidR="00B363B5" w:rsidRPr="006A3995" w:rsidRDefault="00B363B5" w:rsidP="00B363B5">
      <w:pPr>
        <w:spacing w:line="236" w:lineRule="auto"/>
        <w:jc w:val="center"/>
        <w:rPr>
          <w:rFonts w:ascii="Times New Roman" w:eastAsia="Times New Roman" w:hAnsi="Times New Roman"/>
          <w:b/>
          <w:sz w:val="48"/>
          <w:lang w:val="ro-RO"/>
        </w:rPr>
      </w:pPr>
      <w:r>
        <w:rPr>
          <w:rFonts w:ascii="Times New Roman" w:eastAsia="Times New Roman" w:hAnsi="Times New Roman"/>
          <w:b/>
          <w:sz w:val="48"/>
          <w:lang w:val="ro-RO"/>
        </w:rPr>
        <w:t>SmartCams</w:t>
      </w:r>
    </w:p>
    <w:p w14:paraId="31D08CFF" w14:textId="77777777" w:rsidR="00B363B5" w:rsidRPr="006A3995" w:rsidRDefault="00B363B5" w:rsidP="00B363B5">
      <w:pPr>
        <w:spacing w:line="291" w:lineRule="exact"/>
        <w:rPr>
          <w:rFonts w:ascii="Times New Roman" w:eastAsia="Times New Roman" w:hAnsi="Times New Roman"/>
          <w:sz w:val="24"/>
          <w:lang w:val="ro-RO"/>
        </w:rPr>
      </w:pPr>
    </w:p>
    <w:p w14:paraId="28BDDEB1" w14:textId="253264BB" w:rsidR="00B363B5" w:rsidRPr="006A3995" w:rsidRDefault="00B363B5" w:rsidP="00B363B5">
      <w:pPr>
        <w:spacing w:after="240" w:line="0" w:lineRule="atLeast"/>
        <w:ind w:left="3715"/>
        <w:rPr>
          <w:rFonts w:ascii="Times New Roman" w:eastAsia="Times New Roman" w:hAnsi="Times New Roman"/>
          <w:sz w:val="34"/>
          <w:lang w:val="ro-RO"/>
        </w:rPr>
      </w:pPr>
      <w:r w:rsidRPr="006A3995">
        <w:rPr>
          <w:rFonts w:ascii="Times New Roman" w:eastAsia="Times New Roman" w:hAnsi="Times New Roman"/>
          <w:sz w:val="34"/>
          <w:lang w:val="ro-RO"/>
        </w:rPr>
        <w:t>propusă de</w:t>
      </w:r>
    </w:p>
    <w:p w14:paraId="1714EDCA" w14:textId="194F2550" w:rsidR="00B363B5" w:rsidRPr="006A3995" w:rsidRDefault="00B363B5" w:rsidP="00B363B5">
      <w:pPr>
        <w:spacing w:line="239" w:lineRule="auto"/>
        <w:jc w:val="center"/>
        <w:rPr>
          <w:rFonts w:ascii="Times New Roman" w:eastAsia="Times New Roman" w:hAnsi="Times New Roman"/>
          <w:b/>
          <w:sz w:val="34"/>
          <w:lang w:val="ro-RO"/>
        </w:rPr>
      </w:pPr>
      <w:r>
        <w:rPr>
          <w:rFonts w:ascii="Times New Roman" w:eastAsia="Times New Roman" w:hAnsi="Times New Roman"/>
          <w:b/>
          <w:sz w:val="34"/>
          <w:lang w:val="ro-RO"/>
        </w:rPr>
        <w:t>Mărtinaș Alexandru</w:t>
      </w:r>
    </w:p>
    <w:p w14:paraId="18F32EC9" w14:textId="77777777" w:rsidR="00B363B5" w:rsidRPr="006A3995" w:rsidRDefault="00B363B5" w:rsidP="00B363B5">
      <w:pPr>
        <w:spacing w:line="302" w:lineRule="exact"/>
        <w:rPr>
          <w:rFonts w:ascii="Times New Roman" w:eastAsia="Times New Roman" w:hAnsi="Times New Roman"/>
          <w:sz w:val="24"/>
          <w:lang w:val="ro-RO"/>
        </w:rPr>
      </w:pPr>
    </w:p>
    <w:p w14:paraId="445684AD" w14:textId="0C573D91" w:rsidR="00B363B5" w:rsidRPr="006A3995" w:rsidRDefault="00B363B5" w:rsidP="00B363B5">
      <w:pPr>
        <w:spacing w:line="239" w:lineRule="auto"/>
        <w:ind w:left="3000"/>
        <w:rPr>
          <w:rFonts w:ascii="Times New Roman" w:eastAsia="Times New Roman" w:hAnsi="Times New Roman"/>
          <w:sz w:val="34"/>
          <w:lang w:val="ro-RO"/>
        </w:rPr>
      </w:pPr>
      <w:r w:rsidRPr="006A3995">
        <w:rPr>
          <w:rFonts w:ascii="Times New Roman" w:eastAsia="Times New Roman" w:hAnsi="Times New Roman"/>
          <w:b/>
          <w:sz w:val="34"/>
          <w:lang w:val="ro-RO"/>
        </w:rPr>
        <w:t xml:space="preserve">Sesiunea: </w:t>
      </w:r>
      <w:r>
        <w:rPr>
          <w:rFonts w:ascii="Times New Roman" w:eastAsia="Times New Roman" w:hAnsi="Times New Roman"/>
          <w:sz w:val="34"/>
          <w:lang w:val="ro-RO"/>
        </w:rPr>
        <w:t>Iulie, 2018</w:t>
      </w:r>
    </w:p>
    <w:p w14:paraId="462CA867" w14:textId="77777777" w:rsidR="00B363B5" w:rsidRPr="006A3995" w:rsidRDefault="00B363B5" w:rsidP="00B363B5">
      <w:pPr>
        <w:spacing w:line="200" w:lineRule="exact"/>
        <w:rPr>
          <w:rFonts w:ascii="Times New Roman" w:eastAsia="Times New Roman" w:hAnsi="Times New Roman"/>
          <w:sz w:val="24"/>
          <w:lang w:val="ro-RO"/>
        </w:rPr>
      </w:pPr>
    </w:p>
    <w:p w14:paraId="3A45632A" w14:textId="77777777" w:rsidR="00B363B5" w:rsidRPr="006A3995" w:rsidRDefault="00B363B5" w:rsidP="00B363B5">
      <w:pPr>
        <w:spacing w:line="311" w:lineRule="exact"/>
        <w:rPr>
          <w:rFonts w:ascii="Times New Roman" w:eastAsia="Times New Roman" w:hAnsi="Times New Roman"/>
          <w:sz w:val="24"/>
          <w:lang w:val="ro-RO"/>
        </w:rPr>
      </w:pPr>
    </w:p>
    <w:p w14:paraId="12FA23BE" w14:textId="77777777" w:rsidR="00B363B5" w:rsidRPr="006A3995" w:rsidRDefault="00B363B5" w:rsidP="00B363B5">
      <w:pPr>
        <w:spacing w:after="240" w:line="240" w:lineRule="auto"/>
        <w:ind w:left="3260"/>
        <w:rPr>
          <w:rFonts w:ascii="Times New Roman" w:eastAsia="Times New Roman" w:hAnsi="Times New Roman"/>
          <w:sz w:val="28"/>
          <w:lang w:val="ro-RO"/>
        </w:rPr>
      </w:pPr>
      <w:r w:rsidRPr="006A3995">
        <w:rPr>
          <w:rFonts w:ascii="Times New Roman" w:eastAsia="Times New Roman" w:hAnsi="Times New Roman"/>
          <w:sz w:val="28"/>
          <w:lang w:val="ro-RO"/>
        </w:rPr>
        <w:t>Coordonator științific</w:t>
      </w:r>
    </w:p>
    <w:p w14:paraId="2139EF91" w14:textId="77777777" w:rsidR="00B363B5" w:rsidRPr="006A3995" w:rsidRDefault="00B363B5" w:rsidP="00B363B5">
      <w:pPr>
        <w:spacing w:after="240" w:line="240" w:lineRule="auto"/>
        <w:ind w:left="2000"/>
        <w:rPr>
          <w:rFonts w:ascii="Times New Roman" w:eastAsia="Times New Roman" w:hAnsi="Times New Roman"/>
          <w:b/>
          <w:sz w:val="28"/>
          <w:lang w:val="ro-RO"/>
        </w:rPr>
      </w:pPr>
      <w:r w:rsidRPr="006A3995">
        <w:rPr>
          <w:rFonts w:ascii="Times New Roman" w:eastAsia="Times New Roman" w:hAnsi="Times New Roman"/>
          <w:b/>
          <w:sz w:val="28"/>
          <w:lang w:val="ro-RO"/>
        </w:rPr>
        <w:t>Conferențiar, Dr. Sabin Corneliu Buraga</w:t>
      </w:r>
    </w:p>
    <w:p w14:paraId="46A8425A" w14:textId="77777777" w:rsidR="00B363B5" w:rsidRPr="006A3995" w:rsidRDefault="00B363B5" w:rsidP="00B363B5">
      <w:pPr>
        <w:rPr>
          <w:lang w:val="ro-RO"/>
        </w:rPr>
      </w:pPr>
    </w:p>
    <w:p w14:paraId="5221F25F" w14:textId="77777777" w:rsidR="00B363B5" w:rsidRPr="006A3995" w:rsidRDefault="00B363B5" w:rsidP="00B363B5">
      <w:pPr>
        <w:spacing w:after="0" w:line="0" w:lineRule="atLeast"/>
        <w:ind w:left="860"/>
        <w:rPr>
          <w:rFonts w:ascii="Times New Roman" w:eastAsia="Times New Roman" w:hAnsi="Times New Roman"/>
          <w:b/>
          <w:sz w:val="40"/>
          <w:lang w:val="ro-RO"/>
        </w:rPr>
      </w:pPr>
      <w:r w:rsidRPr="006A3995">
        <w:rPr>
          <w:rFonts w:ascii="Times New Roman" w:eastAsia="Times New Roman" w:hAnsi="Times New Roman"/>
          <w:b/>
          <w:sz w:val="40"/>
          <w:lang w:val="ro-RO"/>
        </w:rPr>
        <w:lastRenderedPageBreak/>
        <w:t>Universitatea „Alexandru Ioan Cuza” Iași</w:t>
      </w:r>
    </w:p>
    <w:p w14:paraId="7B5C1973" w14:textId="77777777" w:rsidR="00B363B5" w:rsidRPr="006A3995" w:rsidRDefault="00B363B5" w:rsidP="00B363B5">
      <w:pPr>
        <w:spacing w:after="0" w:line="68" w:lineRule="exact"/>
        <w:rPr>
          <w:rFonts w:ascii="Times New Roman" w:eastAsia="Times New Roman" w:hAnsi="Times New Roman"/>
          <w:lang w:val="ro-RO"/>
        </w:rPr>
      </w:pPr>
    </w:p>
    <w:p w14:paraId="1749430C" w14:textId="77777777" w:rsidR="00B363B5" w:rsidRPr="006A3995" w:rsidRDefault="00B363B5" w:rsidP="00B363B5">
      <w:pPr>
        <w:spacing w:after="0" w:line="0" w:lineRule="atLeast"/>
        <w:ind w:left="2240"/>
        <w:rPr>
          <w:rFonts w:ascii="Times New Roman" w:eastAsia="Times New Roman" w:hAnsi="Times New Roman"/>
          <w:b/>
          <w:sz w:val="40"/>
          <w:lang w:val="ro-RO"/>
        </w:rPr>
      </w:pPr>
      <w:r w:rsidRPr="006A3995">
        <w:rPr>
          <w:rFonts w:ascii="Times New Roman" w:eastAsia="Times New Roman" w:hAnsi="Times New Roman"/>
          <w:b/>
          <w:sz w:val="40"/>
          <w:lang w:val="ro-RO"/>
        </w:rPr>
        <w:t>Facultatea de Informatică</w:t>
      </w:r>
    </w:p>
    <w:p w14:paraId="709DD6FB" w14:textId="77777777" w:rsidR="00B363B5" w:rsidRPr="006A3995" w:rsidRDefault="00B363B5" w:rsidP="00B363B5">
      <w:pPr>
        <w:spacing w:after="0" w:line="200" w:lineRule="exact"/>
        <w:rPr>
          <w:rFonts w:ascii="Times New Roman" w:eastAsia="Times New Roman" w:hAnsi="Times New Roman"/>
          <w:lang w:val="ro-RO"/>
        </w:rPr>
      </w:pPr>
    </w:p>
    <w:p w14:paraId="724D6127" w14:textId="77777777" w:rsidR="00B363B5" w:rsidRPr="006A3995" w:rsidRDefault="00B363B5" w:rsidP="00B363B5">
      <w:pPr>
        <w:spacing w:after="0" w:line="200" w:lineRule="exact"/>
        <w:rPr>
          <w:rFonts w:ascii="Times New Roman" w:eastAsia="Times New Roman" w:hAnsi="Times New Roman"/>
          <w:lang w:val="ro-RO"/>
        </w:rPr>
      </w:pPr>
    </w:p>
    <w:p w14:paraId="1D950CAE" w14:textId="77777777" w:rsidR="00B363B5" w:rsidRPr="006A3995" w:rsidRDefault="00B363B5" w:rsidP="00B363B5">
      <w:pPr>
        <w:spacing w:after="0" w:line="200" w:lineRule="exact"/>
        <w:rPr>
          <w:rFonts w:ascii="Times New Roman" w:eastAsia="Times New Roman" w:hAnsi="Times New Roman"/>
          <w:lang w:val="ro-RO"/>
        </w:rPr>
      </w:pPr>
    </w:p>
    <w:p w14:paraId="7A143E42" w14:textId="77777777" w:rsidR="00B363B5" w:rsidRPr="006A3995" w:rsidRDefault="00B363B5" w:rsidP="00B363B5">
      <w:pPr>
        <w:spacing w:after="0" w:line="200" w:lineRule="exact"/>
        <w:rPr>
          <w:rFonts w:ascii="Times New Roman" w:eastAsia="Times New Roman" w:hAnsi="Times New Roman"/>
          <w:lang w:val="ro-RO"/>
        </w:rPr>
      </w:pPr>
    </w:p>
    <w:p w14:paraId="75A55C04" w14:textId="77777777" w:rsidR="00B363B5" w:rsidRPr="006A3995" w:rsidRDefault="00B363B5" w:rsidP="00B363B5">
      <w:pPr>
        <w:spacing w:after="0" w:line="200" w:lineRule="exact"/>
        <w:rPr>
          <w:rFonts w:ascii="Times New Roman" w:eastAsia="Times New Roman" w:hAnsi="Times New Roman"/>
          <w:lang w:val="ro-RO"/>
        </w:rPr>
      </w:pPr>
    </w:p>
    <w:p w14:paraId="63C7F0F9" w14:textId="77777777" w:rsidR="00B363B5" w:rsidRPr="006A3995" w:rsidRDefault="00B363B5" w:rsidP="00B363B5">
      <w:pPr>
        <w:spacing w:after="0" w:line="200" w:lineRule="exact"/>
        <w:rPr>
          <w:rFonts w:ascii="Times New Roman" w:eastAsia="Times New Roman" w:hAnsi="Times New Roman"/>
          <w:lang w:val="ro-RO"/>
        </w:rPr>
      </w:pPr>
    </w:p>
    <w:p w14:paraId="0874737A" w14:textId="77777777" w:rsidR="00B363B5" w:rsidRPr="006A3995" w:rsidRDefault="00B363B5" w:rsidP="00B363B5">
      <w:pPr>
        <w:spacing w:after="0" w:line="200" w:lineRule="exact"/>
        <w:rPr>
          <w:rFonts w:ascii="Times New Roman" w:eastAsia="Times New Roman" w:hAnsi="Times New Roman"/>
          <w:lang w:val="ro-RO"/>
        </w:rPr>
      </w:pPr>
    </w:p>
    <w:p w14:paraId="767EBBD3" w14:textId="77777777" w:rsidR="00B363B5" w:rsidRPr="006A3995" w:rsidRDefault="00B363B5" w:rsidP="00B363B5">
      <w:pPr>
        <w:spacing w:after="0" w:line="290" w:lineRule="exact"/>
        <w:rPr>
          <w:rFonts w:ascii="Times New Roman" w:eastAsia="Times New Roman" w:hAnsi="Times New Roman"/>
          <w:lang w:val="ro-RO"/>
        </w:rPr>
      </w:pPr>
    </w:p>
    <w:p w14:paraId="76F889CE" w14:textId="77777777" w:rsidR="00B363B5" w:rsidRPr="006A3995" w:rsidRDefault="00B363B5" w:rsidP="00B363B5">
      <w:pPr>
        <w:spacing w:after="0" w:line="236" w:lineRule="auto"/>
        <w:jc w:val="center"/>
        <w:rPr>
          <w:rFonts w:ascii="Times New Roman" w:eastAsia="Times New Roman" w:hAnsi="Times New Roman"/>
          <w:b/>
          <w:sz w:val="48"/>
          <w:lang w:val="ro-RO"/>
        </w:rPr>
      </w:pPr>
    </w:p>
    <w:p w14:paraId="37CBA34A" w14:textId="77777777" w:rsidR="00B363B5" w:rsidRPr="006A3995" w:rsidRDefault="00B363B5" w:rsidP="00B363B5">
      <w:pPr>
        <w:spacing w:after="0" w:line="236" w:lineRule="auto"/>
        <w:jc w:val="center"/>
        <w:rPr>
          <w:rFonts w:ascii="Times New Roman" w:eastAsia="Times New Roman" w:hAnsi="Times New Roman"/>
          <w:b/>
          <w:sz w:val="48"/>
          <w:lang w:val="ro-RO"/>
        </w:rPr>
      </w:pPr>
    </w:p>
    <w:p w14:paraId="1A4426AD" w14:textId="77777777" w:rsidR="00B363B5" w:rsidRDefault="00B363B5" w:rsidP="00B363B5">
      <w:pPr>
        <w:spacing w:after="240" w:line="235" w:lineRule="auto"/>
        <w:jc w:val="center"/>
        <w:rPr>
          <w:rFonts w:ascii="Times New Roman" w:eastAsia="Times New Roman" w:hAnsi="Times New Roman"/>
          <w:b/>
          <w:sz w:val="48"/>
          <w:lang w:val="ro-RO"/>
        </w:rPr>
      </w:pPr>
      <w:r>
        <w:rPr>
          <w:rFonts w:ascii="Times New Roman" w:eastAsia="Times New Roman" w:hAnsi="Times New Roman"/>
          <w:b/>
          <w:sz w:val="48"/>
          <w:lang w:val="ro-RO"/>
        </w:rPr>
        <w:t>SmartCams</w:t>
      </w:r>
    </w:p>
    <w:p w14:paraId="438C77B1" w14:textId="77777777" w:rsidR="00B363B5" w:rsidRPr="004316C5" w:rsidRDefault="00B363B5" w:rsidP="00B363B5">
      <w:pPr>
        <w:spacing w:after="0" w:line="236" w:lineRule="auto"/>
        <w:jc w:val="center"/>
        <w:rPr>
          <w:rFonts w:ascii="Times New Roman" w:eastAsia="Times New Roman" w:hAnsi="Times New Roman"/>
          <w:sz w:val="40"/>
          <w:lang w:val="ro-RO"/>
        </w:rPr>
      </w:pPr>
      <w:commentRangeStart w:id="0"/>
      <w:r w:rsidRPr="004316C5">
        <w:rPr>
          <w:rFonts w:ascii="Times New Roman" w:eastAsia="Times New Roman" w:hAnsi="Times New Roman"/>
          <w:sz w:val="40"/>
          <w:lang w:val="ro-RO"/>
        </w:rPr>
        <w:t>Managementul dispozitiv</w:t>
      </w:r>
      <w:r>
        <w:rPr>
          <w:rFonts w:ascii="Times New Roman" w:eastAsia="Times New Roman" w:hAnsi="Times New Roman"/>
          <w:sz w:val="40"/>
          <w:lang w:val="ro-RO"/>
        </w:rPr>
        <w:t>elor interconectate prin intermediul camerelor de supraveghere</w:t>
      </w:r>
      <w:commentRangeEnd w:id="0"/>
      <w:r w:rsidR="00233BA2">
        <w:rPr>
          <w:rStyle w:val="CommentReference"/>
        </w:rPr>
        <w:commentReference w:id="0"/>
      </w:r>
    </w:p>
    <w:p w14:paraId="7ED887A8" w14:textId="77777777" w:rsidR="00B363B5" w:rsidRPr="006A3995" w:rsidRDefault="00B363B5" w:rsidP="00B363B5">
      <w:pPr>
        <w:spacing w:after="0" w:line="200" w:lineRule="exact"/>
        <w:rPr>
          <w:rFonts w:ascii="Times New Roman" w:eastAsia="Times New Roman" w:hAnsi="Times New Roman"/>
          <w:lang w:val="ro-RO"/>
        </w:rPr>
      </w:pPr>
    </w:p>
    <w:p w14:paraId="53D92760" w14:textId="77777777" w:rsidR="00B363B5" w:rsidRPr="006A3995" w:rsidRDefault="00B363B5" w:rsidP="00B363B5">
      <w:pPr>
        <w:spacing w:after="0" w:line="200" w:lineRule="exact"/>
        <w:rPr>
          <w:rFonts w:ascii="Times New Roman" w:eastAsia="Times New Roman" w:hAnsi="Times New Roman"/>
          <w:lang w:val="ro-RO"/>
        </w:rPr>
      </w:pPr>
    </w:p>
    <w:p w14:paraId="4CC864B7" w14:textId="77777777" w:rsidR="00B363B5" w:rsidRPr="006A3995" w:rsidRDefault="00B363B5" w:rsidP="00B363B5">
      <w:pPr>
        <w:spacing w:after="0" w:line="200" w:lineRule="exact"/>
        <w:rPr>
          <w:rFonts w:ascii="Times New Roman" w:eastAsia="Times New Roman" w:hAnsi="Times New Roman"/>
          <w:lang w:val="ro-RO"/>
        </w:rPr>
      </w:pPr>
    </w:p>
    <w:p w14:paraId="3ECCAE53" w14:textId="77777777" w:rsidR="00B363B5" w:rsidRPr="006A3995" w:rsidRDefault="00B363B5" w:rsidP="00B363B5">
      <w:pPr>
        <w:spacing w:after="0" w:line="200" w:lineRule="exact"/>
        <w:rPr>
          <w:rFonts w:ascii="Times New Roman" w:eastAsia="Times New Roman" w:hAnsi="Times New Roman"/>
          <w:lang w:val="ro-RO"/>
        </w:rPr>
      </w:pPr>
    </w:p>
    <w:p w14:paraId="4D488AEE" w14:textId="77777777" w:rsidR="00B363B5" w:rsidRPr="006A3995" w:rsidRDefault="00B363B5" w:rsidP="00B363B5">
      <w:pPr>
        <w:spacing w:after="0" w:line="200" w:lineRule="exact"/>
        <w:rPr>
          <w:rFonts w:ascii="Times New Roman" w:eastAsia="Times New Roman" w:hAnsi="Times New Roman"/>
          <w:lang w:val="ro-RO"/>
        </w:rPr>
      </w:pPr>
    </w:p>
    <w:p w14:paraId="7306B210" w14:textId="77777777" w:rsidR="00B363B5" w:rsidRPr="006A3995" w:rsidRDefault="00B363B5" w:rsidP="00B363B5">
      <w:pPr>
        <w:spacing w:after="0" w:line="0" w:lineRule="atLeast"/>
        <w:rPr>
          <w:rFonts w:ascii="Times New Roman" w:eastAsia="Times New Roman" w:hAnsi="Times New Roman"/>
          <w:lang w:val="ro-RO"/>
        </w:rPr>
      </w:pPr>
    </w:p>
    <w:p w14:paraId="62E9F557" w14:textId="77777777" w:rsidR="00B363B5" w:rsidRPr="006A3995" w:rsidRDefault="00B363B5" w:rsidP="00B363B5">
      <w:pPr>
        <w:spacing w:after="0" w:line="0" w:lineRule="atLeast"/>
        <w:rPr>
          <w:rFonts w:ascii="Times New Roman" w:eastAsia="Times New Roman" w:hAnsi="Times New Roman"/>
          <w:lang w:val="ro-RO"/>
        </w:rPr>
      </w:pPr>
    </w:p>
    <w:p w14:paraId="4475E93D" w14:textId="77777777" w:rsidR="00B363B5" w:rsidRPr="006A3995" w:rsidRDefault="00B363B5" w:rsidP="00B363B5">
      <w:pPr>
        <w:spacing w:after="0" w:line="0" w:lineRule="atLeast"/>
        <w:jc w:val="center"/>
        <w:rPr>
          <w:rFonts w:ascii="Times New Roman" w:eastAsia="Times New Roman" w:hAnsi="Times New Roman"/>
          <w:b/>
          <w:sz w:val="40"/>
          <w:lang w:val="ro-RO"/>
        </w:rPr>
      </w:pPr>
      <w:r>
        <w:rPr>
          <w:rFonts w:ascii="Times New Roman" w:eastAsia="Times New Roman" w:hAnsi="Times New Roman"/>
          <w:b/>
          <w:sz w:val="40"/>
          <w:lang w:val="ro-RO"/>
        </w:rPr>
        <w:t>Mărtinaș Alexandru</w:t>
      </w:r>
    </w:p>
    <w:p w14:paraId="7A81B2CE" w14:textId="77777777" w:rsidR="00B363B5" w:rsidRPr="006A3995" w:rsidRDefault="00B363B5" w:rsidP="00B363B5">
      <w:pPr>
        <w:spacing w:after="0" w:line="200" w:lineRule="exact"/>
        <w:rPr>
          <w:rFonts w:ascii="Times New Roman" w:eastAsia="Times New Roman" w:hAnsi="Times New Roman"/>
          <w:lang w:val="ro-RO"/>
        </w:rPr>
      </w:pPr>
    </w:p>
    <w:p w14:paraId="5CB58D62" w14:textId="77777777" w:rsidR="00B363B5" w:rsidRPr="006A3995" w:rsidRDefault="00B363B5" w:rsidP="00B363B5">
      <w:pPr>
        <w:spacing w:after="0" w:line="200" w:lineRule="exact"/>
        <w:rPr>
          <w:rFonts w:ascii="Times New Roman" w:eastAsia="Times New Roman" w:hAnsi="Times New Roman"/>
          <w:lang w:val="ro-RO"/>
        </w:rPr>
      </w:pPr>
    </w:p>
    <w:p w14:paraId="3BFDCEE1" w14:textId="77777777" w:rsidR="00B363B5" w:rsidRPr="006A3995" w:rsidRDefault="00B363B5" w:rsidP="00B363B5">
      <w:pPr>
        <w:spacing w:after="0" w:line="200" w:lineRule="exact"/>
        <w:rPr>
          <w:rFonts w:ascii="Times New Roman" w:eastAsia="Times New Roman" w:hAnsi="Times New Roman"/>
          <w:lang w:val="ro-RO"/>
        </w:rPr>
      </w:pPr>
    </w:p>
    <w:p w14:paraId="12F66542" w14:textId="77777777" w:rsidR="00B363B5" w:rsidRPr="006A3995" w:rsidRDefault="00B363B5" w:rsidP="00B363B5">
      <w:pPr>
        <w:spacing w:after="0" w:line="315" w:lineRule="exact"/>
        <w:rPr>
          <w:rFonts w:ascii="Times New Roman" w:eastAsia="Times New Roman" w:hAnsi="Times New Roman"/>
          <w:lang w:val="ro-RO"/>
        </w:rPr>
      </w:pPr>
    </w:p>
    <w:p w14:paraId="11974E73" w14:textId="77777777" w:rsidR="00B363B5" w:rsidRPr="006A3995" w:rsidRDefault="00B363B5" w:rsidP="00B363B5">
      <w:pPr>
        <w:spacing w:after="0" w:line="0" w:lineRule="atLeast"/>
        <w:ind w:left="2740"/>
        <w:rPr>
          <w:rFonts w:ascii="Times New Roman" w:eastAsia="Times New Roman" w:hAnsi="Times New Roman"/>
          <w:sz w:val="40"/>
          <w:lang w:val="ro-RO"/>
        </w:rPr>
      </w:pPr>
      <w:r w:rsidRPr="006A3995">
        <w:rPr>
          <w:rFonts w:ascii="Times New Roman" w:eastAsia="Times New Roman" w:hAnsi="Times New Roman"/>
          <w:b/>
          <w:sz w:val="40"/>
          <w:lang w:val="ro-RO"/>
        </w:rPr>
        <w:t xml:space="preserve">Sesiunea: </w:t>
      </w:r>
      <w:r>
        <w:rPr>
          <w:rFonts w:ascii="Times New Roman" w:eastAsia="Times New Roman" w:hAnsi="Times New Roman"/>
          <w:sz w:val="40"/>
          <w:lang w:val="ro-RO"/>
        </w:rPr>
        <w:t>Iulie, 2018</w:t>
      </w:r>
    </w:p>
    <w:p w14:paraId="74A95177" w14:textId="77777777" w:rsidR="00B363B5" w:rsidRPr="006A3995" w:rsidRDefault="00B363B5" w:rsidP="00B363B5">
      <w:pPr>
        <w:spacing w:after="0" w:line="200" w:lineRule="exact"/>
        <w:rPr>
          <w:rFonts w:ascii="Times New Roman" w:eastAsia="Times New Roman" w:hAnsi="Times New Roman"/>
          <w:lang w:val="ro-RO"/>
        </w:rPr>
      </w:pPr>
    </w:p>
    <w:p w14:paraId="1EA72B35" w14:textId="77777777" w:rsidR="00B363B5" w:rsidRPr="006A3995" w:rsidRDefault="00B363B5" w:rsidP="00B363B5">
      <w:pPr>
        <w:spacing w:after="0" w:line="200" w:lineRule="exact"/>
        <w:rPr>
          <w:rFonts w:ascii="Times New Roman" w:eastAsia="Times New Roman" w:hAnsi="Times New Roman"/>
          <w:lang w:val="ro-RO"/>
        </w:rPr>
      </w:pPr>
    </w:p>
    <w:p w14:paraId="0E31562A" w14:textId="77777777" w:rsidR="00B363B5" w:rsidRPr="006A3995" w:rsidRDefault="00B363B5" w:rsidP="00B363B5">
      <w:pPr>
        <w:spacing w:after="0" w:line="200" w:lineRule="exact"/>
        <w:rPr>
          <w:rFonts w:ascii="Times New Roman" w:eastAsia="Times New Roman" w:hAnsi="Times New Roman"/>
          <w:lang w:val="ro-RO"/>
        </w:rPr>
      </w:pPr>
    </w:p>
    <w:p w14:paraId="15C34ECB" w14:textId="77777777" w:rsidR="00B363B5" w:rsidRPr="006A3995" w:rsidRDefault="00B363B5" w:rsidP="00B363B5">
      <w:pPr>
        <w:spacing w:after="0" w:line="200" w:lineRule="exact"/>
        <w:rPr>
          <w:rFonts w:ascii="Times New Roman" w:eastAsia="Times New Roman" w:hAnsi="Times New Roman"/>
          <w:lang w:val="ro-RO"/>
        </w:rPr>
      </w:pPr>
    </w:p>
    <w:p w14:paraId="00B28ACE" w14:textId="77777777" w:rsidR="00B363B5" w:rsidRPr="006A3995" w:rsidRDefault="00B363B5" w:rsidP="00B363B5">
      <w:pPr>
        <w:spacing w:after="0" w:line="200" w:lineRule="exact"/>
        <w:rPr>
          <w:rFonts w:ascii="Times New Roman" w:eastAsia="Times New Roman" w:hAnsi="Times New Roman"/>
          <w:lang w:val="ro-RO"/>
        </w:rPr>
      </w:pPr>
    </w:p>
    <w:p w14:paraId="5C83B822" w14:textId="77777777" w:rsidR="00B363B5" w:rsidRPr="006A3995" w:rsidRDefault="00B363B5" w:rsidP="00B363B5">
      <w:pPr>
        <w:spacing w:after="0" w:line="200" w:lineRule="exact"/>
        <w:rPr>
          <w:rFonts w:ascii="Times New Roman" w:eastAsia="Times New Roman" w:hAnsi="Times New Roman"/>
          <w:lang w:val="ro-RO"/>
        </w:rPr>
      </w:pPr>
    </w:p>
    <w:p w14:paraId="443BCC24" w14:textId="77777777" w:rsidR="00B363B5" w:rsidRPr="006A3995" w:rsidRDefault="00B363B5" w:rsidP="00B363B5">
      <w:pPr>
        <w:spacing w:after="0" w:line="200" w:lineRule="exact"/>
        <w:rPr>
          <w:rFonts w:ascii="Times New Roman" w:eastAsia="Times New Roman" w:hAnsi="Times New Roman"/>
          <w:lang w:val="ro-RO"/>
        </w:rPr>
      </w:pPr>
    </w:p>
    <w:p w14:paraId="45135393" w14:textId="77777777" w:rsidR="00B363B5" w:rsidRPr="006A3995" w:rsidRDefault="00B363B5" w:rsidP="00B363B5">
      <w:pPr>
        <w:spacing w:after="0" w:line="200" w:lineRule="exact"/>
        <w:rPr>
          <w:rFonts w:ascii="Times New Roman" w:eastAsia="Times New Roman" w:hAnsi="Times New Roman"/>
          <w:lang w:val="ro-RO"/>
        </w:rPr>
      </w:pPr>
    </w:p>
    <w:p w14:paraId="117A07B8" w14:textId="77777777" w:rsidR="00B363B5" w:rsidRPr="006A3995" w:rsidRDefault="00B363B5" w:rsidP="00B363B5">
      <w:pPr>
        <w:spacing w:after="0" w:line="200" w:lineRule="exact"/>
        <w:rPr>
          <w:rFonts w:ascii="Times New Roman" w:eastAsia="Times New Roman" w:hAnsi="Times New Roman"/>
          <w:lang w:val="ro-RO"/>
        </w:rPr>
      </w:pPr>
    </w:p>
    <w:p w14:paraId="1186E51B" w14:textId="77777777" w:rsidR="00B363B5" w:rsidRPr="006A3995" w:rsidRDefault="00B363B5" w:rsidP="00B363B5">
      <w:pPr>
        <w:spacing w:after="0" w:line="200" w:lineRule="exact"/>
        <w:rPr>
          <w:rFonts w:ascii="Times New Roman" w:eastAsia="Times New Roman" w:hAnsi="Times New Roman"/>
          <w:lang w:val="ro-RO"/>
        </w:rPr>
      </w:pPr>
    </w:p>
    <w:p w14:paraId="7F0FE651" w14:textId="77777777" w:rsidR="00B363B5" w:rsidRPr="006A3995" w:rsidRDefault="00B363B5" w:rsidP="00B363B5">
      <w:pPr>
        <w:spacing w:after="0" w:line="200" w:lineRule="exact"/>
        <w:rPr>
          <w:rFonts w:ascii="Times New Roman" w:eastAsia="Times New Roman" w:hAnsi="Times New Roman"/>
          <w:lang w:val="ro-RO"/>
        </w:rPr>
      </w:pPr>
    </w:p>
    <w:p w14:paraId="2003A365" w14:textId="77777777" w:rsidR="00B363B5" w:rsidRPr="006A3995" w:rsidRDefault="00B363B5" w:rsidP="00B363B5">
      <w:pPr>
        <w:spacing w:after="0" w:line="200" w:lineRule="exact"/>
        <w:rPr>
          <w:rFonts w:ascii="Times New Roman" w:eastAsia="Times New Roman" w:hAnsi="Times New Roman"/>
          <w:lang w:val="ro-RO"/>
        </w:rPr>
      </w:pPr>
    </w:p>
    <w:p w14:paraId="46A017CF" w14:textId="77777777" w:rsidR="00B363B5" w:rsidRPr="006A3995" w:rsidRDefault="00B363B5" w:rsidP="00B363B5">
      <w:pPr>
        <w:spacing w:after="0" w:line="200" w:lineRule="exact"/>
        <w:rPr>
          <w:rFonts w:ascii="Times New Roman" w:eastAsia="Times New Roman" w:hAnsi="Times New Roman"/>
          <w:lang w:val="ro-RO"/>
        </w:rPr>
      </w:pPr>
    </w:p>
    <w:p w14:paraId="06BE29EF" w14:textId="77777777" w:rsidR="00B363B5" w:rsidRPr="006A3995" w:rsidRDefault="00B363B5" w:rsidP="00B363B5">
      <w:pPr>
        <w:spacing w:after="0" w:line="264" w:lineRule="exact"/>
        <w:rPr>
          <w:rFonts w:ascii="Times New Roman" w:eastAsia="Times New Roman" w:hAnsi="Times New Roman"/>
          <w:lang w:val="ro-RO"/>
        </w:rPr>
      </w:pPr>
    </w:p>
    <w:p w14:paraId="485B5F1C" w14:textId="77777777" w:rsidR="00B363B5" w:rsidRPr="006A3995" w:rsidRDefault="00B363B5" w:rsidP="00B363B5">
      <w:pPr>
        <w:spacing w:after="0" w:line="0" w:lineRule="atLeast"/>
        <w:ind w:left="3080"/>
        <w:rPr>
          <w:rFonts w:ascii="Times New Roman" w:eastAsia="Times New Roman" w:hAnsi="Times New Roman"/>
          <w:sz w:val="32"/>
          <w:lang w:val="ro-RO"/>
        </w:rPr>
      </w:pPr>
      <w:r w:rsidRPr="006A3995">
        <w:rPr>
          <w:rFonts w:ascii="Times New Roman" w:eastAsia="Times New Roman" w:hAnsi="Times New Roman"/>
          <w:sz w:val="32"/>
          <w:lang w:val="ro-RO"/>
        </w:rPr>
        <w:t>Coordonator științific</w:t>
      </w:r>
    </w:p>
    <w:p w14:paraId="745C923B" w14:textId="77777777" w:rsidR="00B363B5" w:rsidRPr="006A3995" w:rsidRDefault="00B363B5" w:rsidP="00B363B5">
      <w:pPr>
        <w:spacing w:after="0" w:line="263" w:lineRule="exact"/>
        <w:rPr>
          <w:rFonts w:ascii="Times New Roman" w:eastAsia="Times New Roman" w:hAnsi="Times New Roman"/>
          <w:lang w:val="ro-RO"/>
        </w:rPr>
      </w:pPr>
    </w:p>
    <w:p w14:paraId="1E62D234" w14:textId="77777777" w:rsidR="00B363B5" w:rsidRPr="006A3995" w:rsidRDefault="00B363B5" w:rsidP="00B363B5">
      <w:pPr>
        <w:spacing w:after="0" w:line="0" w:lineRule="atLeast"/>
        <w:ind w:left="1640"/>
        <w:rPr>
          <w:rFonts w:ascii="Times New Roman" w:eastAsia="Times New Roman" w:hAnsi="Times New Roman"/>
          <w:b/>
          <w:sz w:val="32"/>
          <w:lang w:val="ro-RO"/>
        </w:rPr>
      </w:pPr>
      <w:r w:rsidRPr="006A3995">
        <w:rPr>
          <w:rFonts w:ascii="Times New Roman" w:eastAsia="Times New Roman" w:hAnsi="Times New Roman"/>
          <w:b/>
          <w:sz w:val="32"/>
          <w:lang w:val="ro-RO"/>
        </w:rPr>
        <w:t>Conferențiar, Dr. Sabin Corneliu Buraga</w:t>
      </w:r>
    </w:p>
    <w:p w14:paraId="56C64A8A" w14:textId="77777777" w:rsidR="00B363B5" w:rsidRPr="00FF6429" w:rsidRDefault="00B363B5" w:rsidP="00B363B5">
      <w:pPr>
        <w:spacing w:after="0"/>
        <w:rPr>
          <w:lang w:val="ro-RO"/>
        </w:rPr>
      </w:pPr>
    </w:p>
    <w:p w14:paraId="105450FF" w14:textId="77777777" w:rsidR="00B363B5" w:rsidRPr="006A3995" w:rsidRDefault="00B363B5" w:rsidP="00B363B5">
      <w:pPr>
        <w:spacing w:after="0" w:line="0" w:lineRule="atLeast"/>
        <w:rPr>
          <w:lang w:val="ro-RO"/>
        </w:rPr>
      </w:pPr>
    </w:p>
    <w:p w14:paraId="0DB410D2" w14:textId="77777777" w:rsidR="00B363B5" w:rsidRPr="00FF6429" w:rsidRDefault="00B363B5" w:rsidP="00B363B5">
      <w:pPr>
        <w:spacing w:after="0"/>
        <w:rPr>
          <w:lang w:val="ro-RO"/>
        </w:rPr>
      </w:pPr>
    </w:p>
    <w:p w14:paraId="4FF5F505" w14:textId="77777777" w:rsidR="00B363B5" w:rsidRPr="00FF6429" w:rsidRDefault="00B363B5" w:rsidP="00B363B5">
      <w:pPr>
        <w:spacing w:after="0"/>
        <w:rPr>
          <w:lang w:val="ro-RO"/>
        </w:rPr>
      </w:pPr>
    </w:p>
    <w:p w14:paraId="098F77FF" w14:textId="77777777" w:rsidR="00E65303" w:rsidRDefault="00E65303" w:rsidP="00E65303">
      <w:pPr>
        <w:pStyle w:val="Bodytext20"/>
        <w:shd w:val="clear" w:color="auto" w:fill="auto"/>
        <w:spacing w:before="120" w:after="120" w:line="240" w:lineRule="auto"/>
        <w:ind w:left="7420"/>
        <w:rPr>
          <w:ins w:id="1" w:author="Alexandru Martinas" w:date="2018-06-25T18:28:00Z"/>
        </w:rPr>
      </w:pPr>
      <w:ins w:id="2" w:author="Alexandru Martinas" w:date="2018-06-25T18:28:00Z">
        <w:r>
          <w:t>Avizat,</w:t>
        </w:r>
      </w:ins>
    </w:p>
    <w:p w14:paraId="5FFB3392" w14:textId="77777777" w:rsidR="00E65303" w:rsidRDefault="00E65303" w:rsidP="00E65303">
      <w:pPr>
        <w:pStyle w:val="Bodytext20"/>
        <w:shd w:val="clear" w:color="auto" w:fill="auto"/>
        <w:spacing w:before="120" w:after="120" w:line="240" w:lineRule="auto"/>
        <w:ind w:right="20"/>
        <w:jc w:val="right"/>
        <w:rPr>
          <w:ins w:id="3" w:author="Alexandru Martinas" w:date="2018-06-25T18:28:00Z"/>
        </w:rPr>
      </w:pPr>
      <w:ins w:id="4" w:author="Alexandru Martinas" w:date="2018-06-25T18:28:00Z">
        <w:r>
          <w:t>Îndrumător Lucrare de Licenţă</w:t>
        </w:r>
      </w:ins>
    </w:p>
    <w:p w14:paraId="42F6623F" w14:textId="77777777" w:rsidR="00E65303" w:rsidRDefault="00E65303" w:rsidP="00E65303">
      <w:pPr>
        <w:pStyle w:val="BodyText1"/>
        <w:shd w:val="clear" w:color="auto" w:fill="auto"/>
        <w:spacing w:before="120" w:after="120" w:line="240" w:lineRule="auto"/>
        <w:ind w:left="3100"/>
        <w:rPr>
          <w:ins w:id="5" w:author="Alexandru Martinas" w:date="2018-06-25T18:28:00Z"/>
        </w:rPr>
      </w:pPr>
      <w:ins w:id="6" w:author="Alexandru Martinas" w:date="2018-06-25T18:28:00Z">
        <w:r>
          <w:t>Titlul, Numele şi prenumele</w:t>
        </w:r>
        <w:r>
          <w:tab/>
          <w:t>________________________________</w:t>
        </w:r>
      </w:ins>
    </w:p>
    <w:p w14:paraId="0123EE8C" w14:textId="77777777" w:rsidR="00E65303" w:rsidRDefault="00E65303" w:rsidP="00E65303">
      <w:pPr>
        <w:pStyle w:val="BodyText1"/>
        <w:shd w:val="clear" w:color="auto" w:fill="auto"/>
        <w:spacing w:before="120" w:after="120" w:line="240" w:lineRule="auto"/>
        <w:ind w:left="4480"/>
        <w:rPr>
          <w:ins w:id="7" w:author="Alexandru Martinas" w:date="2018-06-25T18:28:00Z"/>
        </w:rPr>
      </w:pPr>
      <w:ins w:id="8" w:author="Alexandru Martinas" w:date="2018-06-25T18:28:00Z">
        <w:r>
          <w:t>Data ____________</w:t>
        </w:r>
        <w:r>
          <w:tab/>
          <w:t>Semnătura ________________</w:t>
        </w:r>
      </w:ins>
    </w:p>
    <w:p w14:paraId="5A83144D" w14:textId="77777777" w:rsidR="00E65303" w:rsidRDefault="00E65303" w:rsidP="00E65303">
      <w:pPr>
        <w:pStyle w:val="BodyText1"/>
        <w:shd w:val="clear" w:color="auto" w:fill="auto"/>
        <w:spacing w:before="120" w:after="120" w:line="240" w:lineRule="auto"/>
        <w:jc w:val="center"/>
        <w:rPr>
          <w:ins w:id="9" w:author="Alexandru Martinas" w:date="2018-06-25T18:28:00Z"/>
        </w:rPr>
      </w:pPr>
    </w:p>
    <w:p w14:paraId="71AEA497" w14:textId="77777777" w:rsidR="00E65303" w:rsidRDefault="00E65303" w:rsidP="00E65303">
      <w:pPr>
        <w:pStyle w:val="BodyText1"/>
        <w:shd w:val="clear" w:color="auto" w:fill="auto"/>
        <w:spacing w:before="120" w:after="120" w:line="240" w:lineRule="auto"/>
        <w:jc w:val="center"/>
        <w:rPr>
          <w:ins w:id="10" w:author="Alexandru Martinas" w:date="2018-06-25T18:28:00Z"/>
        </w:rPr>
      </w:pPr>
    </w:p>
    <w:p w14:paraId="53ED1942" w14:textId="77777777" w:rsidR="00E65303" w:rsidRDefault="00E65303" w:rsidP="00E65303">
      <w:pPr>
        <w:pStyle w:val="BodyText1"/>
        <w:shd w:val="clear" w:color="auto" w:fill="auto"/>
        <w:spacing w:before="120" w:after="120" w:line="240" w:lineRule="auto"/>
        <w:jc w:val="center"/>
        <w:rPr>
          <w:ins w:id="11" w:author="Alexandru Martinas" w:date="2018-06-25T18:28:00Z"/>
          <w:b/>
          <w:sz w:val="24"/>
        </w:rPr>
      </w:pPr>
      <w:ins w:id="12" w:author="Alexandru Martinas" w:date="2018-06-25T18:28:00Z">
        <w:r>
          <w:rPr>
            <w:b/>
            <w:sz w:val="24"/>
          </w:rPr>
          <w:t>DECLARAŢIE privind originalitatea conţinutului lucrării de licenţă/diplomă/disertaţie/absolvire</w:t>
        </w:r>
      </w:ins>
    </w:p>
    <w:p w14:paraId="49EEE21A" w14:textId="77777777" w:rsidR="00E65303" w:rsidRDefault="00E65303" w:rsidP="00E65303">
      <w:pPr>
        <w:pStyle w:val="BodyText1"/>
        <w:shd w:val="clear" w:color="auto" w:fill="auto"/>
        <w:spacing w:before="120" w:after="120" w:line="240" w:lineRule="auto"/>
        <w:jc w:val="center"/>
        <w:rPr>
          <w:ins w:id="13" w:author="Alexandru Martinas" w:date="2018-06-25T18:28:00Z"/>
        </w:rPr>
      </w:pPr>
    </w:p>
    <w:p w14:paraId="6C64D336" w14:textId="77777777" w:rsidR="00E65303" w:rsidRDefault="00E65303" w:rsidP="00E65303">
      <w:pPr>
        <w:pStyle w:val="BodyText1"/>
        <w:shd w:val="clear" w:color="auto" w:fill="auto"/>
        <w:spacing w:before="120" w:after="120" w:line="360" w:lineRule="auto"/>
        <w:ind w:left="23" w:firstLine="700"/>
        <w:rPr>
          <w:ins w:id="14" w:author="Alexandru Martinas" w:date="2018-06-25T18:28:00Z"/>
        </w:rPr>
      </w:pPr>
      <w:ins w:id="15" w:author="Alexandru Martinas" w:date="2018-06-25T18:28:00Z">
        <w:r>
          <w:t>Subsemntatul(a)</w:t>
        </w:r>
        <w:r>
          <w:tab/>
          <w:t>………………………………………………………………………………………</w:t>
        </w:r>
      </w:ins>
    </w:p>
    <w:p w14:paraId="7307C1AA" w14:textId="77777777" w:rsidR="00E65303" w:rsidRDefault="00E65303" w:rsidP="00E65303">
      <w:pPr>
        <w:pStyle w:val="BodyText1"/>
        <w:shd w:val="clear" w:color="auto" w:fill="auto"/>
        <w:spacing w:before="120" w:after="120" w:line="360" w:lineRule="auto"/>
        <w:ind w:left="23"/>
        <w:rPr>
          <w:ins w:id="16" w:author="Alexandru Martinas" w:date="2018-06-25T18:28:00Z"/>
        </w:rPr>
      </w:pPr>
      <w:ins w:id="17" w:author="Alexandru Martinas" w:date="2018-06-25T18:28:00Z">
        <w:r>
          <w:t>domiciliul în …………………………………………………………………………………………………..</w:t>
        </w:r>
      </w:ins>
    </w:p>
    <w:p w14:paraId="0B9D8B20" w14:textId="77777777" w:rsidR="00E65303" w:rsidRDefault="00E65303" w:rsidP="00E65303">
      <w:pPr>
        <w:pStyle w:val="BodyText1"/>
        <w:shd w:val="clear" w:color="auto" w:fill="auto"/>
        <w:spacing w:before="120" w:after="120" w:line="360" w:lineRule="auto"/>
        <w:ind w:left="23"/>
        <w:rPr>
          <w:ins w:id="18" w:author="Alexandru Martinas" w:date="2018-06-25T18:28:00Z"/>
        </w:rPr>
      </w:pPr>
      <w:ins w:id="19" w:author="Alexandru Martinas" w:date="2018-06-25T18:28:00Z">
        <w:r>
          <w:t>născut(ă) la data de ………………..….,</w:t>
        </w:r>
        <w:r>
          <w:tab/>
          <w:t>identificat prin CNP ………….……………..………………..., absolvent(a) al(a) Universităţii „Alexandru Ioan Cuza” din Iaşi, Facultatea de ………………………. specializarea …………………………………………………………, promoţia ………………………….,</w:t>
        </w:r>
      </w:ins>
    </w:p>
    <w:p w14:paraId="35EF018C" w14:textId="77777777" w:rsidR="00E65303" w:rsidRDefault="00E65303" w:rsidP="00E65303">
      <w:pPr>
        <w:pStyle w:val="BodyText1"/>
        <w:shd w:val="clear" w:color="auto" w:fill="auto"/>
        <w:spacing w:before="120" w:after="120" w:line="360" w:lineRule="auto"/>
        <w:ind w:left="23" w:right="-11"/>
        <w:rPr>
          <w:ins w:id="20" w:author="Alexandru Martinas" w:date="2018-06-25T18:28:00Z"/>
        </w:rPr>
      </w:pPr>
      <w:ins w:id="21" w:author="Alexandru Martinas" w:date="2018-06-25T18:28:00Z">
        <w:r>
          <w:t>declar pe propria răspundere, cunoscând consecinţele falsului în declaraţii în sensul art. 326 din Noul Cod Penal şi dispoziţiile Legii Educaţiei Naţionale nr. 1/2011 art.143 al. 4 si 5 referitoare la plagiat, că lucrarea de licenţă cu titlul: _______________________________________________________________________ ______________________________________________________________________________________ ______________________________________________________________________________________elaborată sub îndrumarea dl. / d-na ________________________________________________________, pe care urmează să o susţină în faţa comisiei este originală, îmi aparţine şi îmi asum conţinutul său în întregime.</w:t>
        </w:r>
      </w:ins>
    </w:p>
    <w:p w14:paraId="2D1B372B" w14:textId="77777777" w:rsidR="00E65303" w:rsidRDefault="00E65303" w:rsidP="00E65303">
      <w:pPr>
        <w:pStyle w:val="BodyText1"/>
        <w:shd w:val="clear" w:color="auto" w:fill="auto"/>
        <w:spacing w:before="120" w:after="120" w:line="360" w:lineRule="auto"/>
        <w:ind w:left="23" w:firstLine="700"/>
        <w:rPr>
          <w:ins w:id="22" w:author="Alexandru Martinas" w:date="2018-06-25T18:28:00Z"/>
        </w:rPr>
      </w:pPr>
      <w:ins w:id="23" w:author="Alexandru Martinas" w:date="2018-06-25T18:28:00Z">
        <w:r>
          <w:t>De asemenea, declar că sunt de acord ca lucrarea mea de licenţă/diplomă/disertaţie/absolvire să fie verificată prin orice modalitate legală pentru confirmarea originalităţii, consimţind inclusiv la introducerea conţinutului său într-o bază de date în acest scop.</w:t>
        </w:r>
      </w:ins>
    </w:p>
    <w:p w14:paraId="08204843" w14:textId="77777777" w:rsidR="00E65303" w:rsidRDefault="00E65303" w:rsidP="00E65303">
      <w:pPr>
        <w:pStyle w:val="BodyText1"/>
        <w:shd w:val="clear" w:color="auto" w:fill="auto"/>
        <w:spacing w:before="120" w:after="120" w:line="360" w:lineRule="auto"/>
        <w:ind w:left="23" w:firstLine="700"/>
        <w:rPr>
          <w:ins w:id="24" w:author="Alexandru Martinas" w:date="2018-06-25T18:28:00Z"/>
        </w:rPr>
      </w:pPr>
      <w:ins w:id="25" w:author="Alexandru Martinas" w:date="2018-06-25T18:28:00Z">
        <w:r>
          <w:lastRenderedPageBreak/>
          <w:t>Am luat la cunoştinţă despre faptul că este interzisă comercializarea de lucrări ştiinţifice in vederea facilitării fasificării de către cumpărător a calităţii de autor al unei lucrări de licenţă, de diploma sau de disertaţie şi în acest sens, declar pe proprie răspundere că lucrarea de faţă nu a fost copiată ci reprezintă rodul cercetării pe care am întreprins-o.</w:t>
        </w:r>
      </w:ins>
    </w:p>
    <w:p w14:paraId="5980EB6F" w14:textId="77777777" w:rsidR="00E65303" w:rsidRDefault="00E65303" w:rsidP="00E65303">
      <w:pPr>
        <w:pStyle w:val="BodyText1"/>
        <w:shd w:val="clear" w:color="auto" w:fill="auto"/>
        <w:spacing w:before="120" w:after="120" w:line="360" w:lineRule="auto"/>
        <w:ind w:left="23" w:firstLine="700"/>
        <w:rPr>
          <w:ins w:id="26" w:author="Alexandru Martinas" w:date="2018-06-25T18:28:00Z"/>
        </w:rPr>
      </w:pPr>
    </w:p>
    <w:p w14:paraId="41D4EAE6" w14:textId="77777777" w:rsidR="00E65303" w:rsidRDefault="00E65303" w:rsidP="00E65303">
      <w:pPr>
        <w:pStyle w:val="BodyText1"/>
        <w:shd w:val="clear" w:color="auto" w:fill="auto"/>
        <w:spacing w:before="120" w:after="120" w:line="240" w:lineRule="auto"/>
        <w:ind w:left="20" w:firstLine="700"/>
        <w:rPr>
          <w:ins w:id="27" w:author="Alexandru Martinas" w:date="2018-06-25T18:28:00Z"/>
        </w:rPr>
      </w:pPr>
      <w:ins w:id="28" w:author="Alexandru Martinas" w:date="2018-06-25T18:28:00Z">
        <w:r>
          <w:t>Dată azi, …………………………</w:t>
        </w:r>
        <w:r>
          <w:tab/>
          <w:t xml:space="preserve"> Semnătură student …………………………</w:t>
        </w:r>
      </w:ins>
    </w:p>
    <w:p w14:paraId="204450C6" w14:textId="77777777" w:rsidR="00E65303" w:rsidRDefault="00E65303" w:rsidP="00E65303">
      <w:pPr>
        <w:pStyle w:val="BodyText1"/>
        <w:shd w:val="clear" w:color="auto" w:fill="auto"/>
        <w:spacing w:before="120" w:after="120" w:line="240" w:lineRule="auto"/>
        <w:ind w:left="20"/>
        <w:rPr>
          <w:ins w:id="29" w:author="Alexandru Martinas" w:date="2018-06-25T18:28:00Z"/>
        </w:rPr>
      </w:pPr>
    </w:p>
    <w:p w14:paraId="77DB7FE3" w14:textId="77777777" w:rsidR="00E65303" w:rsidRDefault="00E65303" w:rsidP="00B363B5">
      <w:pPr>
        <w:spacing w:after="0" w:line="200" w:lineRule="exact"/>
        <w:rPr>
          <w:ins w:id="30" w:author="Alexandru Martinas" w:date="2018-06-25T18:28:00Z"/>
          <w:rFonts w:ascii="Cambria" w:eastAsia="Cambria" w:hAnsi="Cambria" w:cs="Cambria"/>
          <w:sz w:val="36"/>
          <w:szCs w:val="36"/>
          <w:lang w:val="ro-RO"/>
        </w:rPr>
      </w:pPr>
    </w:p>
    <w:p w14:paraId="3AC61E01" w14:textId="77777777" w:rsidR="00E65303" w:rsidRDefault="00E65303" w:rsidP="00B363B5">
      <w:pPr>
        <w:spacing w:after="0" w:line="200" w:lineRule="exact"/>
        <w:rPr>
          <w:ins w:id="31" w:author="Alexandru Martinas" w:date="2018-06-25T18:28:00Z"/>
          <w:rFonts w:ascii="Cambria" w:eastAsia="Cambria" w:hAnsi="Cambria" w:cs="Cambria"/>
          <w:sz w:val="36"/>
          <w:szCs w:val="36"/>
          <w:lang w:val="ro-RO"/>
        </w:rPr>
      </w:pPr>
    </w:p>
    <w:p w14:paraId="5D79CDA0" w14:textId="77777777" w:rsidR="00E65303" w:rsidRDefault="00E65303" w:rsidP="00B363B5">
      <w:pPr>
        <w:spacing w:after="0" w:line="200" w:lineRule="exact"/>
        <w:rPr>
          <w:ins w:id="32" w:author="Alexandru Martinas" w:date="2018-06-25T18:28:00Z"/>
          <w:rFonts w:ascii="Cambria" w:eastAsia="Cambria" w:hAnsi="Cambria" w:cs="Cambria"/>
          <w:sz w:val="36"/>
          <w:szCs w:val="36"/>
          <w:lang w:val="ro-RO"/>
        </w:rPr>
      </w:pPr>
    </w:p>
    <w:p w14:paraId="24D254FC" w14:textId="77777777" w:rsidR="00E65303" w:rsidRDefault="00E65303" w:rsidP="00B363B5">
      <w:pPr>
        <w:spacing w:after="0" w:line="200" w:lineRule="exact"/>
        <w:rPr>
          <w:ins w:id="33" w:author="Alexandru Martinas" w:date="2018-06-25T18:28:00Z"/>
          <w:rFonts w:ascii="Cambria" w:eastAsia="Cambria" w:hAnsi="Cambria" w:cs="Cambria"/>
          <w:sz w:val="36"/>
          <w:szCs w:val="36"/>
          <w:lang w:val="ro-RO"/>
        </w:rPr>
      </w:pPr>
    </w:p>
    <w:p w14:paraId="34130391" w14:textId="77777777" w:rsidR="00E65303" w:rsidRDefault="00E65303" w:rsidP="00B363B5">
      <w:pPr>
        <w:spacing w:after="0" w:line="200" w:lineRule="exact"/>
        <w:rPr>
          <w:ins w:id="34" w:author="Alexandru Martinas" w:date="2018-06-25T18:28:00Z"/>
          <w:rFonts w:ascii="Cambria" w:eastAsia="Cambria" w:hAnsi="Cambria" w:cs="Cambria"/>
          <w:sz w:val="36"/>
          <w:szCs w:val="36"/>
          <w:lang w:val="ro-RO"/>
        </w:rPr>
      </w:pPr>
    </w:p>
    <w:p w14:paraId="587C981B" w14:textId="77777777" w:rsidR="00E65303" w:rsidRDefault="00E65303" w:rsidP="00B363B5">
      <w:pPr>
        <w:spacing w:after="0" w:line="200" w:lineRule="exact"/>
        <w:rPr>
          <w:ins w:id="35" w:author="Alexandru Martinas" w:date="2018-06-25T18:28:00Z"/>
          <w:rFonts w:ascii="Cambria" w:eastAsia="Cambria" w:hAnsi="Cambria" w:cs="Cambria"/>
          <w:sz w:val="36"/>
          <w:szCs w:val="36"/>
          <w:lang w:val="ro-RO"/>
        </w:rPr>
      </w:pPr>
    </w:p>
    <w:p w14:paraId="3EE43A1F" w14:textId="77777777" w:rsidR="00E65303" w:rsidRDefault="00E65303" w:rsidP="00B363B5">
      <w:pPr>
        <w:spacing w:after="0" w:line="200" w:lineRule="exact"/>
        <w:rPr>
          <w:ins w:id="36" w:author="Alexandru Martinas" w:date="2018-06-25T18:28:00Z"/>
          <w:rFonts w:ascii="Cambria" w:eastAsia="Cambria" w:hAnsi="Cambria" w:cs="Cambria"/>
          <w:sz w:val="36"/>
          <w:szCs w:val="36"/>
          <w:lang w:val="ro-RO"/>
        </w:rPr>
      </w:pPr>
    </w:p>
    <w:p w14:paraId="549689D5" w14:textId="77777777" w:rsidR="00E65303" w:rsidRDefault="00E65303" w:rsidP="00B363B5">
      <w:pPr>
        <w:spacing w:after="0" w:line="200" w:lineRule="exact"/>
        <w:rPr>
          <w:ins w:id="37" w:author="Alexandru Martinas" w:date="2018-06-25T18:28:00Z"/>
          <w:rFonts w:ascii="Cambria" w:eastAsia="Cambria" w:hAnsi="Cambria" w:cs="Cambria"/>
          <w:sz w:val="36"/>
          <w:szCs w:val="36"/>
          <w:lang w:val="ro-RO"/>
        </w:rPr>
      </w:pPr>
    </w:p>
    <w:p w14:paraId="2E3290AA" w14:textId="77777777" w:rsidR="00E65303" w:rsidRDefault="00E65303" w:rsidP="00B363B5">
      <w:pPr>
        <w:spacing w:after="0" w:line="200" w:lineRule="exact"/>
        <w:rPr>
          <w:ins w:id="38" w:author="Alexandru Martinas" w:date="2018-06-25T18:28:00Z"/>
          <w:rFonts w:ascii="Cambria" w:eastAsia="Cambria" w:hAnsi="Cambria" w:cs="Cambria"/>
          <w:sz w:val="36"/>
          <w:szCs w:val="36"/>
          <w:lang w:val="ro-RO"/>
        </w:rPr>
      </w:pPr>
    </w:p>
    <w:p w14:paraId="64E48CE4" w14:textId="77777777" w:rsidR="00E65303" w:rsidRDefault="00E65303" w:rsidP="00B363B5">
      <w:pPr>
        <w:spacing w:after="0" w:line="200" w:lineRule="exact"/>
        <w:rPr>
          <w:ins w:id="39" w:author="Alexandru Martinas" w:date="2018-06-25T18:28:00Z"/>
          <w:rFonts w:ascii="Cambria" w:eastAsia="Cambria" w:hAnsi="Cambria" w:cs="Cambria"/>
          <w:sz w:val="36"/>
          <w:szCs w:val="36"/>
          <w:lang w:val="ro-RO"/>
        </w:rPr>
      </w:pPr>
    </w:p>
    <w:p w14:paraId="2EFDFD71" w14:textId="77777777" w:rsidR="00E65303" w:rsidRDefault="00E65303" w:rsidP="00B363B5">
      <w:pPr>
        <w:spacing w:after="0" w:line="200" w:lineRule="exact"/>
        <w:rPr>
          <w:ins w:id="40" w:author="Alexandru Martinas" w:date="2018-06-25T18:28:00Z"/>
          <w:rFonts w:ascii="Cambria" w:eastAsia="Cambria" w:hAnsi="Cambria" w:cs="Cambria"/>
          <w:sz w:val="36"/>
          <w:szCs w:val="36"/>
          <w:lang w:val="ro-RO"/>
        </w:rPr>
      </w:pPr>
    </w:p>
    <w:p w14:paraId="60F0A021" w14:textId="77777777" w:rsidR="00E65303" w:rsidRDefault="00E65303" w:rsidP="00B363B5">
      <w:pPr>
        <w:spacing w:after="0" w:line="200" w:lineRule="exact"/>
        <w:rPr>
          <w:ins w:id="41" w:author="Alexandru Martinas" w:date="2018-06-25T18:28:00Z"/>
          <w:rFonts w:ascii="Cambria" w:eastAsia="Cambria" w:hAnsi="Cambria" w:cs="Cambria"/>
          <w:sz w:val="36"/>
          <w:szCs w:val="36"/>
          <w:lang w:val="ro-RO"/>
        </w:rPr>
      </w:pPr>
    </w:p>
    <w:p w14:paraId="0A3C0827" w14:textId="77777777" w:rsidR="00E65303" w:rsidRDefault="00E65303" w:rsidP="00B363B5">
      <w:pPr>
        <w:spacing w:after="0" w:line="200" w:lineRule="exact"/>
        <w:rPr>
          <w:ins w:id="42" w:author="Alexandru Martinas" w:date="2018-06-25T18:28:00Z"/>
          <w:rFonts w:ascii="Cambria" w:eastAsia="Cambria" w:hAnsi="Cambria" w:cs="Cambria"/>
          <w:sz w:val="36"/>
          <w:szCs w:val="36"/>
          <w:lang w:val="ro-RO"/>
        </w:rPr>
      </w:pPr>
    </w:p>
    <w:p w14:paraId="3C1184CE" w14:textId="77777777" w:rsidR="00E65303" w:rsidRDefault="00E65303" w:rsidP="00B363B5">
      <w:pPr>
        <w:spacing w:after="0" w:line="200" w:lineRule="exact"/>
        <w:rPr>
          <w:ins w:id="43" w:author="Alexandru Martinas" w:date="2018-06-25T18:28:00Z"/>
          <w:rFonts w:ascii="Cambria" w:eastAsia="Cambria" w:hAnsi="Cambria" w:cs="Cambria"/>
          <w:sz w:val="36"/>
          <w:szCs w:val="36"/>
          <w:lang w:val="ro-RO"/>
        </w:rPr>
      </w:pPr>
    </w:p>
    <w:p w14:paraId="07209500" w14:textId="77777777" w:rsidR="00E65303" w:rsidRDefault="00E65303" w:rsidP="00B363B5">
      <w:pPr>
        <w:spacing w:after="0" w:line="200" w:lineRule="exact"/>
        <w:rPr>
          <w:ins w:id="44" w:author="Alexandru Martinas" w:date="2018-06-25T18:28:00Z"/>
          <w:rFonts w:ascii="Cambria" w:eastAsia="Cambria" w:hAnsi="Cambria" w:cs="Cambria"/>
          <w:sz w:val="36"/>
          <w:szCs w:val="36"/>
          <w:lang w:val="ro-RO"/>
        </w:rPr>
      </w:pPr>
    </w:p>
    <w:p w14:paraId="0800E364" w14:textId="77777777" w:rsidR="00E65303" w:rsidRDefault="00E65303" w:rsidP="00B363B5">
      <w:pPr>
        <w:spacing w:after="0" w:line="200" w:lineRule="exact"/>
        <w:rPr>
          <w:ins w:id="45" w:author="Alexandru Martinas" w:date="2018-06-25T18:28:00Z"/>
          <w:rFonts w:ascii="Cambria" w:eastAsia="Cambria" w:hAnsi="Cambria" w:cs="Cambria"/>
          <w:sz w:val="36"/>
          <w:szCs w:val="36"/>
          <w:lang w:val="ro-RO"/>
        </w:rPr>
      </w:pPr>
    </w:p>
    <w:p w14:paraId="25202442" w14:textId="77777777" w:rsidR="00E65303" w:rsidRDefault="00E65303" w:rsidP="00B363B5">
      <w:pPr>
        <w:spacing w:after="0" w:line="200" w:lineRule="exact"/>
        <w:rPr>
          <w:ins w:id="46" w:author="Alexandru Martinas" w:date="2018-06-25T18:28:00Z"/>
          <w:rFonts w:ascii="Cambria" w:eastAsia="Cambria" w:hAnsi="Cambria" w:cs="Cambria"/>
          <w:sz w:val="36"/>
          <w:szCs w:val="36"/>
          <w:lang w:val="ro-RO"/>
        </w:rPr>
      </w:pPr>
    </w:p>
    <w:p w14:paraId="5D1BC2E7" w14:textId="77777777" w:rsidR="00E65303" w:rsidRDefault="00E65303" w:rsidP="00B363B5">
      <w:pPr>
        <w:spacing w:after="0" w:line="200" w:lineRule="exact"/>
        <w:rPr>
          <w:ins w:id="47" w:author="Alexandru Martinas" w:date="2018-06-25T18:28:00Z"/>
          <w:rFonts w:ascii="Cambria" w:eastAsia="Cambria" w:hAnsi="Cambria" w:cs="Cambria"/>
          <w:sz w:val="36"/>
          <w:szCs w:val="36"/>
          <w:lang w:val="ro-RO"/>
        </w:rPr>
      </w:pPr>
    </w:p>
    <w:p w14:paraId="0D110A56" w14:textId="77777777" w:rsidR="00E65303" w:rsidRDefault="00E65303" w:rsidP="00B363B5">
      <w:pPr>
        <w:spacing w:after="0" w:line="200" w:lineRule="exact"/>
        <w:rPr>
          <w:ins w:id="48" w:author="Alexandru Martinas" w:date="2018-06-25T18:28:00Z"/>
          <w:rFonts w:ascii="Cambria" w:eastAsia="Cambria" w:hAnsi="Cambria" w:cs="Cambria"/>
          <w:sz w:val="36"/>
          <w:szCs w:val="36"/>
          <w:lang w:val="ro-RO"/>
        </w:rPr>
      </w:pPr>
    </w:p>
    <w:p w14:paraId="61C646BA" w14:textId="77777777" w:rsidR="00E65303" w:rsidRDefault="00E65303" w:rsidP="00B363B5">
      <w:pPr>
        <w:spacing w:after="0" w:line="200" w:lineRule="exact"/>
        <w:rPr>
          <w:ins w:id="49" w:author="Alexandru Martinas" w:date="2018-06-25T18:28:00Z"/>
          <w:rFonts w:ascii="Cambria" w:eastAsia="Cambria" w:hAnsi="Cambria" w:cs="Cambria"/>
          <w:sz w:val="36"/>
          <w:szCs w:val="36"/>
          <w:lang w:val="ro-RO"/>
        </w:rPr>
      </w:pPr>
    </w:p>
    <w:p w14:paraId="0E944456" w14:textId="77777777" w:rsidR="00E65303" w:rsidRDefault="00E65303" w:rsidP="00B363B5">
      <w:pPr>
        <w:spacing w:after="0" w:line="200" w:lineRule="exact"/>
        <w:rPr>
          <w:ins w:id="50" w:author="Alexandru Martinas" w:date="2018-06-25T18:28:00Z"/>
          <w:rFonts w:ascii="Cambria" w:eastAsia="Cambria" w:hAnsi="Cambria" w:cs="Cambria"/>
          <w:sz w:val="36"/>
          <w:szCs w:val="36"/>
          <w:lang w:val="ro-RO"/>
        </w:rPr>
      </w:pPr>
    </w:p>
    <w:p w14:paraId="690E46E5" w14:textId="77777777" w:rsidR="00E65303" w:rsidRDefault="00E65303" w:rsidP="00B363B5">
      <w:pPr>
        <w:spacing w:after="0" w:line="200" w:lineRule="exact"/>
        <w:rPr>
          <w:ins w:id="51" w:author="Alexandru Martinas" w:date="2018-06-25T18:28:00Z"/>
          <w:rFonts w:ascii="Cambria" w:eastAsia="Cambria" w:hAnsi="Cambria" w:cs="Cambria"/>
          <w:sz w:val="36"/>
          <w:szCs w:val="36"/>
          <w:lang w:val="ro-RO"/>
        </w:rPr>
      </w:pPr>
    </w:p>
    <w:p w14:paraId="63C2AD1C" w14:textId="77777777" w:rsidR="00E65303" w:rsidRDefault="00E65303" w:rsidP="00B363B5">
      <w:pPr>
        <w:spacing w:after="0" w:line="200" w:lineRule="exact"/>
        <w:rPr>
          <w:ins w:id="52" w:author="Alexandru Martinas" w:date="2018-06-25T18:28:00Z"/>
          <w:rFonts w:ascii="Cambria" w:eastAsia="Cambria" w:hAnsi="Cambria" w:cs="Cambria"/>
          <w:sz w:val="36"/>
          <w:szCs w:val="36"/>
          <w:lang w:val="ro-RO"/>
        </w:rPr>
      </w:pPr>
    </w:p>
    <w:p w14:paraId="29C5AB84" w14:textId="58774636" w:rsidR="00B363B5" w:rsidRPr="00FF6429" w:rsidDel="00E65303" w:rsidRDefault="00B363B5" w:rsidP="00B363B5">
      <w:pPr>
        <w:spacing w:after="0"/>
        <w:ind w:left="220"/>
        <w:rPr>
          <w:del w:id="53" w:author="Alexandru Martinas" w:date="2018-06-25T18:28:00Z"/>
          <w:sz w:val="20"/>
          <w:szCs w:val="20"/>
          <w:lang w:val="ro-RO"/>
        </w:rPr>
      </w:pPr>
      <w:del w:id="54" w:author="Alexandru Martinas" w:date="2018-06-25T18:28:00Z">
        <w:r w:rsidRPr="00FF6429" w:rsidDel="00E65303">
          <w:rPr>
            <w:rFonts w:ascii="Cambria" w:eastAsia="Cambria" w:hAnsi="Cambria" w:cs="Cambria"/>
            <w:sz w:val="36"/>
            <w:szCs w:val="36"/>
            <w:lang w:val="ro-RO"/>
          </w:rPr>
          <w:delText>D</w:delText>
        </w:r>
        <w:r w:rsidRPr="00FF6429" w:rsidDel="00E65303">
          <w:rPr>
            <w:rFonts w:ascii="Cambria" w:eastAsia="Cambria" w:hAnsi="Cambria" w:cs="Cambria"/>
            <w:sz w:val="28"/>
            <w:szCs w:val="28"/>
            <w:lang w:val="ro-RO"/>
          </w:rPr>
          <w:delText>ECLARAŢIE  PRIVIND  ORIGINALITATE</w:delText>
        </w:r>
        <w:r w:rsidRPr="00FF6429" w:rsidDel="00E65303">
          <w:rPr>
            <w:rFonts w:ascii="Cambria" w:eastAsia="Cambria" w:hAnsi="Cambria" w:cs="Cambria"/>
            <w:sz w:val="36"/>
            <w:szCs w:val="36"/>
            <w:lang w:val="ro-RO"/>
          </w:rPr>
          <w:delText xml:space="preserve">  </w:delText>
        </w:r>
        <w:r w:rsidRPr="00FF6429" w:rsidDel="00E65303">
          <w:rPr>
            <w:rFonts w:ascii="Cambria" w:eastAsia="Cambria" w:hAnsi="Cambria" w:cs="Cambria"/>
            <w:sz w:val="28"/>
            <w:szCs w:val="28"/>
            <w:lang w:val="ro-RO"/>
          </w:rPr>
          <w:delText>ŞI</w:delText>
        </w:r>
        <w:r w:rsidRPr="00FF6429" w:rsidDel="00E65303">
          <w:rPr>
            <w:rFonts w:ascii="Cambria" w:eastAsia="Cambria" w:hAnsi="Cambria" w:cs="Cambria"/>
            <w:sz w:val="36"/>
            <w:szCs w:val="36"/>
            <w:lang w:val="ro-RO"/>
          </w:rPr>
          <w:delText xml:space="preserve">  </w:delText>
        </w:r>
        <w:r w:rsidRPr="00FF6429" w:rsidDel="00E65303">
          <w:rPr>
            <w:rFonts w:ascii="Cambria" w:eastAsia="Cambria" w:hAnsi="Cambria" w:cs="Cambria"/>
            <w:sz w:val="28"/>
            <w:szCs w:val="28"/>
            <w:lang w:val="ro-RO"/>
          </w:rPr>
          <w:delText>RESPECTAREA</w:delText>
        </w:r>
      </w:del>
    </w:p>
    <w:p w14:paraId="1F51B39B" w14:textId="72CD7BDA" w:rsidR="00B363B5" w:rsidRPr="00FF6429" w:rsidDel="00E65303" w:rsidRDefault="00B363B5" w:rsidP="00B363B5">
      <w:pPr>
        <w:spacing w:after="0" w:line="119" w:lineRule="exact"/>
        <w:rPr>
          <w:del w:id="55" w:author="Alexandru Martinas" w:date="2018-06-25T18:28:00Z"/>
          <w:sz w:val="20"/>
          <w:szCs w:val="20"/>
          <w:lang w:val="ro-RO"/>
        </w:rPr>
      </w:pPr>
    </w:p>
    <w:p w14:paraId="1C64142F" w14:textId="5C17A55F" w:rsidR="00B363B5" w:rsidRPr="00FF6429" w:rsidDel="00E65303" w:rsidRDefault="00B363B5" w:rsidP="00B363B5">
      <w:pPr>
        <w:spacing w:after="0"/>
        <w:rPr>
          <w:del w:id="56" w:author="Alexandru Martinas" w:date="2018-06-25T18:28:00Z"/>
          <w:sz w:val="20"/>
          <w:szCs w:val="20"/>
          <w:lang w:val="ro-RO"/>
        </w:rPr>
      </w:pPr>
      <w:del w:id="57" w:author="Alexandru Martinas" w:date="2018-06-25T18:28:00Z">
        <w:r w:rsidRPr="00FF6429" w:rsidDel="00E65303">
          <w:rPr>
            <w:rFonts w:ascii="Cambria" w:eastAsia="Cambria" w:hAnsi="Cambria" w:cs="Cambria"/>
            <w:sz w:val="28"/>
            <w:szCs w:val="28"/>
            <w:lang w:val="ro-RO"/>
          </w:rPr>
          <w:delText>DREPTURILOR DE AUTOR</w:delText>
        </w:r>
      </w:del>
    </w:p>
    <w:p w14:paraId="4666FE81" w14:textId="12301D9C" w:rsidR="00B363B5" w:rsidRPr="00FF6429" w:rsidDel="00E65303" w:rsidRDefault="00B363B5" w:rsidP="00B363B5">
      <w:pPr>
        <w:spacing w:after="0" w:line="200" w:lineRule="exact"/>
        <w:rPr>
          <w:del w:id="58" w:author="Alexandru Martinas" w:date="2018-06-25T18:28:00Z"/>
          <w:sz w:val="20"/>
          <w:szCs w:val="20"/>
          <w:lang w:val="ro-RO"/>
        </w:rPr>
      </w:pPr>
    </w:p>
    <w:p w14:paraId="783E73E0" w14:textId="5AEC92F5" w:rsidR="00B363B5" w:rsidRPr="00FF6429" w:rsidDel="00E65303" w:rsidRDefault="00B363B5" w:rsidP="00B363B5">
      <w:pPr>
        <w:spacing w:after="0" w:line="200" w:lineRule="exact"/>
        <w:rPr>
          <w:del w:id="59" w:author="Alexandru Martinas" w:date="2018-06-25T18:28:00Z"/>
          <w:sz w:val="20"/>
          <w:szCs w:val="20"/>
          <w:lang w:val="ro-RO"/>
        </w:rPr>
      </w:pPr>
    </w:p>
    <w:p w14:paraId="0EF0507D" w14:textId="40CE9E11" w:rsidR="00B363B5" w:rsidRPr="00FF6429" w:rsidDel="00E65303" w:rsidRDefault="00B363B5" w:rsidP="00B363B5">
      <w:pPr>
        <w:spacing w:after="0" w:line="274" w:lineRule="exact"/>
        <w:rPr>
          <w:del w:id="60" w:author="Alexandru Martinas" w:date="2018-06-25T18:28:00Z"/>
          <w:sz w:val="20"/>
          <w:szCs w:val="20"/>
          <w:lang w:val="ro-RO"/>
        </w:rPr>
      </w:pPr>
    </w:p>
    <w:p w14:paraId="344C857B" w14:textId="0C4D94D2" w:rsidR="00B363B5" w:rsidRPr="00FF6429" w:rsidDel="00E65303" w:rsidRDefault="00B363B5" w:rsidP="00B363B5">
      <w:pPr>
        <w:spacing w:after="0" w:line="240" w:lineRule="auto"/>
        <w:ind w:firstLine="226"/>
        <w:jc w:val="both"/>
        <w:rPr>
          <w:del w:id="61" w:author="Alexandru Martinas" w:date="2018-06-25T18:28:00Z"/>
          <w:sz w:val="20"/>
          <w:szCs w:val="20"/>
          <w:lang w:val="ro-RO"/>
        </w:rPr>
      </w:pPr>
      <w:del w:id="62" w:author="Alexandru Martinas" w:date="2018-06-25T18:28:00Z">
        <w:r w:rsidRPr="00FF6429" w:rsidDel="00E65303">
          <w:rPr>
            <w:rFonts w:ascii="Cambria" w:eastAsia="Cambria" w:hAnsi="Cambria" w:cs="Cambria"/>
            <w:lang w:val="ro-RO"/>
          </w:rPr>
          <w:delText>Prin prezenta declar că Lucrarea de licenţă cu titlul “</w:delText>
        </w:r>
        <w:r w:rsidDel="00E65303">
          <w:rPr>
            <w:rFonts w:ascii="Cambria" w:eastAsia="Cambria" w:hAnsi="Cambria" w:cs="Cambria"/>
            <w:i/>
            <w:iCs/>
            <w:lang w:val="ro-RO"/>
          </w:rPr>
          <w:delText>SmartCams</w:delText>
        </w:r>
        <w:r w:rsidRPr="00FF6429" w:rsidDel="00E65303">
          <w:rPr>
            <w:rFonts w:ascii="Cambria" w:eastAsia="Cambria" w:hAnsi="Cambria" w:cs="Cambria"/>
            <w:lang w:val="ro-RO"/>
          </w:rPr>
          <w:delText>” este scrisă de mine şi nu a mai fost prezentată niciodată la o altă fac</w:delText>
        </w:r>
        <w:r w:rsidDel="00E65303">
          <w:rPr>
            <w:rFonts w:ascii="Cambria" w:eastAsia="Cambria" w:hAnsi="Cambria" w:cs="Cambria"/>
            <w:lang w:val="ro-RO"/>
          </w:rPr>
          <w:delText>ultate sau instituţie de învăţă</w:delText>
        </w:r>
        <w:r w:rsidRPr="00FF6429" w:rsidDel="00E65303">
          <w:rPr>
            <w:rFonts w:ascii="Cambria" w:eastAsia="Cambria" w:hAnsi="Cambria" w:cs="Cambria"/>
            <w:lang w:val="ro-RO"/>
          </w:rPr>
          <w:delText>mânt superior din ţară sau străinătate. De asemenea, declar că toate sursele utilizate, inclusiv cele preluate de pe Internet, sunt indicate în lucrare, cu respectarea regulilor de evitare a plagiatului:</w:delText>
        </w:r>
      </w:del>
    </w:p>
    <w:p w14:paraId="76A990C1" w14:textId="1752FF94" w:rsidR="00B363B5" w:rsidRPr="00FF6429" w:rsidDel="00E65303" w:rsidRDefault="00B363B5" w:rsidP="00B363B5">
      <w:pPr>
        <w:spacing w:after="0" w:line="205" w:lineRule="exact"/>
        <w:rPr>
          <w:del w:id="63" w:author="Alexandru Martinas" w:date="2018-06-25T18:28:00Z"/>
          <w:sz w:val="20"/>
          <w:szCs w:val="20"/>
          <w:lang w:val="ro-RO"/>
        </w:rPr>
      </w:pPr>
    </w:p>
    <w:p w14:paraId="62232A7B" w14:textId="44BBE296" w:rsidR="00B363B5" w:rsidRPr="00FF6429" w:rsidDel="00E65303" w:rsidRDefault="00B363B5" w:rsidP="00B363B5">
      <w:pPr>
        <w:numPr>
          <w:ilvl w:val="0"/>
          <w:numId w:val="21"/>
        </w:numPr>
        <w:tabs>
          <w:tab w:val="left" w:pos="680"/>
        </w:tabs>
        <w:spacing w:after="0" w:line="373" w:lineRule="auto"/>
        <w:ind w:left="680" w:right="200" w:hanging="353"/>
        <w:jc w:val="both"/>
        <w:rPr>
          <w:del w:id="64" w:author="Alexandru Martinas" w:date="2018-06-25T18:28:00Z"/>
          <w:rFonts w:ascii="Symbol" w:eastAsia="Symbol" w:hAnsi="Symbol" w:cs="Symbol"/>
          <w:lang w:val="ro-RO"/>
        </w:rPr>
      </w:pPr>
      <w:del w:id="65" w:author="Alexandru Martinas" w:date="2018-06-25T18:28:00Z">
        <w:r w:rsidRPr="00FF6429" w:rsidDel="00E65303">
          <w:rPr>
            <w:rFonts w:ascii="Cambria" w:eastAsia="Cambria" w:hAnsi="Cambria" w:cs="Cambria"/>
            <w:lang w:val="ro-RO"/>
          </w:rPr>
          <w:delText>toate fragmentele de text reproduse exact, chiar</w:delText>
        </w:r>
        <w:r w:rsidDel="00E65303">
          <w:rPr>
            <w:rFonts w:ascii="Cambria" w:eastAsia="Cambria" w:hAnsi="Cambria" w:cs="Cambria"/>
            <w:lang w:val="ro-RO"/>
          </w:rPr>
          <w:delText xml:space="preserve"> şi în traducere proprie din al</w:delText>
        </w:r>
        <w:r w:rsidRPr="00FF6429" w:rsidDel="00E65303">
          <w:rPr>
            <w:rFonts w:ascii="Cambria" w:eastAsia="Cambria" w:hAnsi="Cambria" w:cs="Cambria"/>
            <w:lang w:val="ro-RO"/>
          </w:rPr>
          <w:delText>tă limbă, sunt scrise între ghilimele şi deţin referinţa precisă a sursei;</w:delText>
        </w:r>
      </w:del>
    </w:p>
    <w:p w14:paraId="7A219FF3" w14:textId="76F07CDD" w:rsidR="00B363B5" w:rsidRPr="00FF6429" w:rsidDel="00E65303" w:rsidRDefault="00B363B5" w:rsidP="00B363B5">
      <w:pPr>
        <w:spacing w:after="0" w:line="178" w:lineRule="exact"/>
        <w:rPr>
          <w:del w:id="66" w:author="Alexandru Martinas" w:date="2018-06-25T18:28:00Z"/>
          <w:rFonts w:ascii="Symbol" w:eastAsia="Symbol" w:hAnsi="Symbol" w:cs="Symbol"/>
          <w:lang w:val="ro-RO"/>
        </w:rPr>
      </w:pPr>
    </w:p>
    <w:p w14:paraId="7702235C" w14:textId="6A05E1AE" w:rsidR="00B363B5" w:rsidRPr="00FF6429" w:rsidDel="00E65303" w:rsidRDefault="00B363B5" w:rsidP="00B363B5">
      <w:pPr>
        <w:numPr>
          <w:ilvl w:val="0"/>
          <w:numId w:val="21"/>
        </w:numPr>
        <w:tabs>
          <w:tab w:val="left" w:pos="680"/>
        </w:tabs>
        <w:spacing w:after="0" w:line="238" w:lineRule="auto"/>
        <w:ind w:left="680" w:right="880" w:hanging="353"/>
        <w:jc w:val="both"/>
        <w:rPr>
          <w:del w:id="67" w:author="Alexandru Martinas" w:date="2018-06-25T18:28:00Z"/>
          <w:rFonts w:ascii="Symbol" w:eastAsia="Symbol" w:hAnsi="Symbol" w:cs="Symbol"/>
          <w:lang w:val="ro-RO"/>
        </w:rPr>
      </w:pPr>
      <w:del w:id="68" w:author="Alexandru Martinas" w:date="2018-06-25T18:28:00Z">
        <w:r w:rsidRPr="00FF6429" w:rsidDel="00E65303">
          <w:rPr>
            <w:rFonts w:ascii="Cambria" w:eastAsia="Cambria" w:hAnsi="Cambria" w:cs="Cambria"/>
            <w:lang w:val="ro-RO"/>
          </w:rPr>
          <w:delText>reformularea în cuvinte proprii a textelor s</w:delText>
        </w:r>
        <w:r w:rsidDel="00E65303">
          <w:rPr>
            <w:rFonts w:ascii="Cambria" w:eastAsia="Cambria" w:hAnsi="Cambria" w:cs="Cambria"/>
            <w:lang w:val="ro-RO"/>
          </w:rPr>
          <w:delText>crise de către alţi autori deţi</w:delText>
        </w:r>
        <w:r w:rsidRPr="00FF6429" w:rsidDel="00E65303">
          <w:rPr>
            <w:rFonts w:ascii="Cambria" w:eastAsia="Cambria" w:hAnsi="Cambria" w:cs="Cambria"/>
            <w:lang w:val="ro-RO"/>
          </w:rPr>
          <w:delText>ne referinţa precisă;</w:delText>
        </w:r>
      </w:del>
    </w:p>
    <w:p w14:paraId="28138AD1" w14:textId="7EAFB1D7" w:rsidR="00B363B5" w:rsidRPr="00FF6429" w:rsidDel="00E65303" w:rsidRDefault="00B363B5" w:rsidP="00B363B5">
      <w:pPr>
        <w:spacing w:after="0" w:line="328" w:lineRule="exact"/>
        <w:rPr>
          <w:del w:id="69" w:author="Alexandru Martinas" w:date="2018-06-25T18:28:00Z"/>
          <w:rFonts w:ascii="Symbol" w:eastAsia="Symbol" w:hAnsi="Symbol" w:cs="Symbol"/>
          <w:lang w:val="ro-RO"/>
        </w:rPr>
      </w:pPr>
    </w:p>
    <w:p w14:paraId="10C13A49" w14:textId="251689C5" w:rsidR="00B363B5" w:rsidRPr="00FF6429" w:rsidDel="00E65303" w:rsidRDefault="00B363B5" w:rsidP="00B363B5">
      <w:pPr>
        <w:numPr>
          <w:ilvl w:val="0"/>
          <w:numId w:val="21"/>
        </w:numPr>
        <w:tabs>
          <w:tab w:val="left" w:pos="680"/>
        </w:tabs>
        <w:spacing w:after="0" w:line="374" w:lineRule="auto"/>
        <w:ind w:left="680" w:right="540" w:hanging="353"/>
        <w:jc w:val="both"/>
        <w:rPr>
          <w:del w:id="70" w:author="Alexandru Martinas" w:date="2018-06-25T18:28:00Z"/>
          <w:rFonts w:ascii="Symbol" w:eastAsia="Symbol" w:hAnsi="Symbol" w:cs="Symbol"/>
          <w:sz w:val="21"/>
          <w:szCs w:val="21"/>
          <w:lang w:val="ro-RO"/>
        </w:rPr>
      </w:pPr>
      <w:del w:id="71" w:author="Alexandru Martinas" w:date="2018-06-25T18:28:00Z">
        <w:r w:rsidRPr="00FF6429" w:rsidDel="00E65303">
          <w:rPr>
            <w:rFonts w:ascii="Cambria" w:eastAsia="Cambria" w:hAnsi="Cambria" w:cs="Cambria"/>
            <w:sz w:val="21"/>
            <w:szCs w:val="21"/>
            <w:lang w:val="ro-RO"/>
          </w:rPr>
          <w:delText xml:space="preserve">codul sursă, imagini etc. preluate din proiecte </w:delText>
        </w:r>
        <w:r w:rsidRPr="00FF6429" w:rsidDel="00E65303">
          <w:rPr>
            <w:rFonts w:ascii="Cambria" w:eastAsia="Cambria" w:hAnsi="Cambria" w:cs="Cambria"/>
            <w:i/>
            <w:iCs/>
            <w:sz w:val="21"/>
            <w:szCs w:val="21"/>
            <w:lang w:val="ro-RO"/>
          </w:rPr>
          <w:delText>open</w:delText>
        </w:r>
        <w:r w:rsidRPr="00FF6429" w:rsidDel="00E65303">
          <w:rPr>
            <w:rFonts w:ascii="Cambria" w:eastAsia="Cambria" w:hAnsi="Cambria" w:cs="Cambria"/>
            <w:sz w:val="21"/>
            <w:szCs w:val="21"/>
            <w:lang w:val="ro-RO"/>
          </w:rPr>
          <w:delText>-</w:delText>
        </w:r>
        <w:r w:rsidRPr="00FF6429" w:rsidDel="00E65303">
          <w:rPr>
            <w:rFonts w:ascii="Cambria" w:eastAsia="Cambria" w:hAnsi="Cambria" w:cs="Cambria"/>
            <w:i/>
            <w:iCs/>
            <w:sz w:val="21"/>
            <w:szCs w:val="21"/>
            <w:lang w:val="ro-RO"/>
          </w:rPr>
          <w:delText>source</w:delText>
        </w:r>
        <w:r w:rsidRPr="00FF6429" w:rsidDel="00E65303">
          <w:rPr>
            <w:rFonts w:ascii="Cambria" w:eastAsia="Cambria" w:hAnsi="Cambria" w:cs="Cambria"/>
            <w:sz w:val="21"/>
            <w:szCs w:val="21"/>
            <w:lang w:val="ro-RO"/>
          </w:rPr>
          <w:delText xml:space="preserve"> sau alte surse sunt utilizate cu respectarea drepturilor de autor şi deţin referinţe precise;</w:delText>
        </w:r>
      </w:del>
    </w:p>
    <w:p w14:paraId="5FE5CB80" w14:textId="6CB0187D" w:rsidR="00B363B5" w:rsidRPr="00FF6429" w:rsidDel="00E65303" w:rsidRDefault="00B363B5" w:rsidP="00B363B5">
      <w:pPr>
        <w:spacing w:after="0" w:line="169" w:lineRule="exact"/>
        <w:rPr>
          <w:del w:id="72" w:author="Alexandru Martinas" w:date="2018-06-25T18:28:00Z"/>
          <w:rFonts w:ascii="Symbol" w:eastAsia="Symbol" w:hAnsi="Symbol" w:cs="Symbol"/>
          <w:sz w:val="21"/>
          <w:szCs w:val="21"/>
          <w:lang w:val="ro-RO"/>
        </w:rPr>
      </w:pPr>
    </w:p>
    <w:p w14:paraId="0DBCC432" w14:textId="6ADE25FD" w:rsidR="00B363B5" w:rsidRPr="00FF6429" w:rsidDel="00E65303" w:rsidRDefault="00B363B5" w:rsidP="00B363B5">
      <w:pPr>
        <w:numPr>
          <w:ilvl w:val="0"/>
          <w:numId w:val="21"/>
        </w:numPr>
        <w:tabs>
          <w:tab w:val="left" w:pos="680"/>
        </w:tabs>
        <w:spacing w:after="0" w:line="239" w:lineRule="auto"/>
        <w:ind w:left="680" w:hanging="353"/>
        <w:jc w:val="both"/>
        <w:rPr>
          <w:del w:id="73" w:author="Alexandru Martinas" w:date="2018-06-25T18:28:00Z"/>
          <w:rFonts w:ascii="Symbol" w:eastAsia="Symbol" w:hAnsi="Symbol" w:cs="Symbol"/>
          <w:lang w:val="ro-RO"/>
        </w:rPr>
      </w:pPr>
      <w:del w:id="74" w:author="Alexandru Martinas" w:date="2018-06-25T18:28:00Z">
        <w:r w:rsidRPr="00FF6429" w:rsidDel="00E65303">
          <w:rPr>
            <w:rFonts w:ascii="Cambria" w:eastAsia="Cambria" w:hAnsi="Cambria" w:cs="Cambria"/>
            <w:lang w:val="ro-RO"/>
          </w:rPr>
          <w:delText>rezumarea ideilor altor autori precizează referinţa precisă la textul original.</w:delText>
        </w:r>
      </w:del>
    </w:p>
    <w:p w14:paraId="1DBF6BB6" w14:textId="67644143" w:rsidR="00B363B5" w:rsidRPr="00FF6429" w:rsidDel="00E65303" w:rsidRDefault="00B363B5" w:rsidP="00B363B5">
      <w:pPr>
        <w:spacing w:after="0" w:line="200" w:lineRule="exact"/>
        <w:rPr>
          <w:del w:id="75" w:author="Alexandru Martinas" w:date="2018-06-25T18:28:00Z"/>
          <w:sz w:val="20"/>
          <w:szCs w:val="20"/>
          <w:lang w:val="ro-RO"/>
        </w:rPr>
      </w:pPr>
    </w:p>
    <w:p w14:paraId="5393EBC6" w14:textId="0C2885FA" w:rsidR="00B363B5" w:rsidRPr="00FF6429" w:rsidDel="00E65303" w:rsidRDefault="00B363B5" w:rsidP="00B363B5">
      <w:pPr>
        <w:spacing w:after="0" w:line="200" w:lineRule="exact"/>
        <w:rPr>
          <w:del w:id="76" w:author="Alexandru Martinas" w:date="2018-06-25T18:28:00Z"/>
          <w:sz w:val="20"/>
          <w:szCs w:val="20"/>
          <w:lang w:val="ro-RO"/>
        </w:rPr>
      </w:pPr>
    </w:p>
    <w:p w14:paraId="6CC8EFC8" w14:textId="09A88B1C" w:rsidR="00B363B5" w:rsidRPr="00FF6429" w:rsidDel="00E65303" w:rsidRDefault="00B363B5" w:rsidP="00B363B5">
      <w:pPr>
        <w:spacing w:after="0" w:line="200" w:lineRule="exact"/>
        <w:rPr>
          <w:del w:id="77" w:author="Alexandru Martinas" w:date="2018-06-25T18:28:00Z"/>
          <w:sz w:val="20"/>
          <w:szCs w:val="20"/>
          <w:lang w:val="ro-RO"/>
        </w:rPr>
      </w:pPr>
    </w:p>
    <w:p w14:paraId="73A3B839" w14:textId="21ED68FF" w:rsidR="00B363B5" w:rsidRPr="00FF6429" w:rsidDel="00E65303" w:rsidRDefault="00B363B5" w:rsidP="00B363B5">
      <w:pPr>
        <w:spacing w:after="0" w:line="200" w:lineRule="exact"/>
        <w:rPr>
          <w:del w:id="78" w:author="Alexandru Martinas" w:date="2018-06-25T18:28:00Z"/>
          <w:sz w:val="20"/>
          <w:szCs w:val="20"/>
          <w:lang w:val="ro-RO"/>
        </w:rPr>
      </w:pPr>
    </w:p>
    <w:p w14:paraId="6ADF6A8D" w14:textId="2BE1BE7A" w:rsidR="00B363B5" w:rsidRPr="00FF6429" w:rsidDel="00E65303" w:rsidRDefault="00B363B5" w:rsidP="00B363B5">
      <w:pPr>
        <w:spacing w:after="0" w:line="229" w:lineRule="exact"/>
        <w:rPr>
          <w:del w:id="79" w:author="Alexandru Martinas" w:date="2018-06-25T18:28:00Z"/>
          <w:sz w:val="20"/>
          <w:szCs w:val="20"/>
          <w:lang w:val="ro-RO"/>
        </w:rPr>
      </w:pPr>
    </w:p>
    <w:p w14:paraId="18078934" w14:textId="4ED30F9F" w:rsidR="00B363B5" w:rsidRPr="00FF6429" w:rsidDel="00E65303" w:rsidRDefault="00B363B5" w:rsidP="00B363B5">
      <w:pPr>
        <w:spacing w:after="0"/>
        <w:ind w:left="100"/>
        <w:rPr>
          <w:del w:id="80" w:author="Alexandru Martinas" w:date="2018-06-25T18:28:00Z"/>
          <w:sz w:val="20"/>
          <w:szCs w:val="20"/>
          <w:lang w:val="ro-RO"/>
        </w:rPr>
      </w:pPr>
      <w:del w:id="81" w:author="Alexandru Martinas" w:date="2018-06-25T18:28:00Z">
        <w:r w:rsidRPr="00FF6429" w:rsidDel="00E65303">
          <w:rPr>
            <w:rFonts w:ascii="Book Antiqua" w:eastAsia="Book Antiqua" w:hAnsi="Book Antiqua" w:cs="Book Antiqua"/>
            <w:sz w:val="24"/>
            <w:szCs w:val="24"/>
            <w:lang w:val="ro-RO"/>
          </w:rPr>
          <w:delText xml:space="preserve">Iaşi, </w:delText>
        </w:r>
        <w:r w:rsidDel="00E65303">
          <w:rPr>
            <w:rFonts w:ascii="Book Antiqua" w:eastAsia="Book Antiqua" w:hAnsi="Book Antiqua" w:cs="Book Antiqua"/>
            <w:i/>
            <w:iCs/>
            <w:sz w:val="24"/>
            <w:szCs w:val="24"/>
            <w:lang w:val="ro-RO"/>
          </w:rPr>
          <w:delText>29.06.2018</w:delText>
        </w:r>
      </w:del>
    </w:p>
    <w:p w14:paraId="74274B9B" w14:textId="120B3356" w:rsidR="00B363B5" w:rsidRPr="00FF6429" w:rsidDel="00E65303" w:rsidRDefault="00B363B5" w:rsidP="00B363B5">
      <w:pPr>
        <w:spacing w:after="0" w:line="200" w:lineRule="exact"/>
        <w:rPr>
          <w:del w:id="82" w:author="Alexandru Martinas" w:date="2018-06-25T18:28:00Z"/>
          <w:sz w:val="20"/>
          <w:szCs w:val="20"/>
          <w:lang w:val="ro-RO"/>
        </w:rPr>
      </w:pPr>
    </w:p>
    <w:p w14:paraId="228C7099" w14:textId="52BD2549" w:rsidR="00B363B5" w:rsidRPr="00FF6429" w:rsidDel="00E65303" w:rsidRDefault="00B363B5" w:rsidP="00B363B5">
      <w:pPr>
        <w:spacing w:after="0" w:line="200" w:lineRule="exact"/>
        <w:rPr>
          <w:del w:id="83" w:author="Alexandru Martinas" w:date="2018-06-25T18:28:00Z"/>
          <w:sz w:val="20"/>
          <w:szCs w:val="20"/>
          <w:lang w:val="ro-RO"/>
        </w:rPr>
      </w:pPr>
    </w:p>
    <w:p w14:paraId="00C857A8" w14:textId="3D4C4074" w:rsidR="00B363B5" w:rsidRPr="00FF6429" w:rsidDel="00E65303" w:rsidRDefault="00B363B5" w:rsidP="00B363B5">
      <w:pPr>
        <w:spacing w:after="0" w:line="200" w:lineRule="exact"/>
        <w:rPr>
          <w:del w:id="84" w:author="Alexandru Martinas" w:date="2018-06-25T18:28:00Z"/>
          <w:sz w:val="20"/>
          <w:szCs w:val="20"/>
          <w:lang w:val="ro-RO"/>
        </w:rPr>
      </w:pPr>
    </w:p>
    <w:p w14:paraId="20D772BE" w14:textId="3151814D" w:rsidR="00B363B5" w:rsidRPr="00FF6429" w:rsidDel="00E65303" w:rsidRDefault="00B363B5" w:rsidP="00B363B5">
      <w:pPr>
        <w:spacing w:after="0" w:line="200" w:lineRule="exact"/>
        <w:rPr>
          <w:del w:id="85" w:author="Alexandru Martinas" w:date="2018-06-25T18:28:00Z"/>
          <w:sz w:val="20"/>
          <w:szCs w:val="20"/>
          <w:lang w:val="ro-RO"/>
        </w:rPr>
      </w:pPr>
    </w:p>
    <w:p w14:paraId="0459AB09" w14:textId="1EDA34AD" w:rsidR="00B363B5" w:rsidRPr="00FF6429" w:rsidDel="00E65303" w:rsidRDefault="00B363B5" w:rsidP="00B363B5">
      <w:pPr>
        <w:spacing w:after="0" w:line="200" w:lineRule="exact"/>
        <w:rPr>
          <w:del w:id="86" w:author="Alexandru Martinas" w:date="2018-06-25T18:28:00Z"/>
          <w:sz w:val="20"/>
          <w:szCs w:val="20"/>
          <w:lang w:val="ro-RO"/>
        </w:rPr>
      </w:pPr>
    </w:p>
    <w:p w14:paraId="7F03263C" w14:textId="34239230" w:rsidR="00B363B5" w:rsidRPr="00FF6429" w:rsidDel="00E65303" w:rsidRDefault="00B363B5" w:rsidP="00B363B5">
      <w:pPr>
        <w:spacing w:after="0" w:line="224" w:lineRule="exact"/>
        <w:rPr>
          <w:del w:id="87" w:author="Alexandru Martinas" w:date="2018-06-25T18:28:00Z"/>
          <w:sz w:val="20"/>
          <w:szCs w:val="20"/>
          <w:lang w:val="ro-RO"/>
        </w:rPr>
      </w:pPr>
    </w:p>
    <w:p w14:paraId="36DEC991" w14:textId="08383ED1" w:rsidR="00B363B5" w:rsidRPr="00441F9C" w:rsidDel="00E65303" w:rsidRDefault="00B363B5" w:rsidP="00B363B5">
      <w:pPr>
        <w:spacing w:after="0"/>
        <w:ind w:left="5440"/>
        <w:rPr>
          <w:del w:id="88" w:author="Alexandru Martinas" w:date="2018-06-25T18:28:00Z"/>
          <w:sz w:val="20"/>
          <w:szCs w:val="20"/>
          <w:lang w:val="ro-RO"/>
        </w:rPr>
      </w:pPr>
      <w:del w:id="89" w:author="Alexandru Martinas" w:date="2018-06-25T18:28:00Z">
        <w:r w:rsidDel="00E65303">
          <w:rPr>
            <w:rFonts w:ascii="Cambria" w:eastAsia="Cambria" w:hAnsi="Cambria" w:cs="Cambria"/>
            <w:lang w:val="ro-RO"/>
          </w:rPr>
          <w:delText xml:space="preserve">     Mărtinaș Alexandru</w:delText>
        </w:r>
      </w:del>
    </w:p>
    <w:p w14:paraId="1BE781FD" w14:textId="41AC5EB9" w:rsidR="00B363B5" w:rsidRPr="00FF6429" w:rsidDel="00E65303" w:rsidRDefault="00B363B5" w:rsidP="00B363B5">
      <w:pPr>
        <w:spacing w:after="0" w:line="200" w:lineRule="exact"/>
        <w:rPr>
          <w:del w:id="90" w:author="Alexandru Martinas" w:date="2018-06-25T18:28:00Z"/>
          <w:sz w:val="20"/>
          <w:szCs w:val="20"/>
          <w:lang w:val="ro-RO"/>
        </w:rPr>
      </w:pPr>
      <w:del w:id="91" w:author="Alexandru Martinas" w:date="2018-06-25T18:28:00Z">
        <w:r w:rsidRPr="00FF6429" w:rsidDel="00E65303">
          <w:rPr>
            <w:noProof/>
            <w:sz w:val="20"/>
            <w:szCs w:val="20"/>
          </w:rPr>
          <mc:AlternateContent>
            <mc:Choice Requires="wps">
              <w:drawing>
                <wp:anchor distT="0" distB="0" distL="114300" distR="114300" simplePos="0" relativeHeight="251751936" behindDoc="1" locked="0" layoutInCell="0" allowOverlap="1" wp14:anchorId="175DB606" wp14:editId="011CC0BA">
                  <wp:simplePos x="0" y="0"/>
                  <wp:positionH relativeFrom="column">
                    <wp:posOffset>3538855</wp:posOffset>
                  </wp:positionH>
                  <wp:positionV relativeFrom="paragraph">
                    <wp:posOffset>462280</wp:posOffset>
                  </wp:positionV>
                  <wp:extent cx="1293495" cy="0"/>
                  <wp:effectExtent l="0" t="0" r="0" b="0"/>
                  <wp:wrapNone/>
                  <wp:docPr id="6" name="Shape 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293495" cy="0"/>
                          </a:xfrm>
                          <a:prstGeom prst="line">
                            <a:avLst/>
                          </a:prstGeom>
                          <a:solidFill>
                            <a:srgbClr val="FFFFFF"/>
                          </a:solidFill>
                          <a:ln w="9535">
                            <a:solidFill>
                              <a:srgbClr val="000000"/>
                            </a:solidFill>
                            <a:miter lim="800000"/>
                            <a:headEnd/>
                            <a:tailEnd/>
                          </a:ln>
                        </wps:spPr>
                        <wps:bodyPr/>
                      </wps:wsp>
                    </a:graphicData>
                  </a:graphic>
                </wp:anchor>
              </w:drawing>
            </mc:Choice>
            <mc:Fallback xmlns:mv="urn:schemas-microsoft-com:mac:vml" xmlns:mo="http://schemas.microsoft.com/office/mac/office/2008/main">
              <w:pict>
                <v:line w14:anchorId="1B8780DB" id="Shape 2" o:spid="_x0000_s1026" style="position:absolute;z-index:-251564544;visibility:visible;mso-wrap-style:square;mso-wrap-distance-left:9pt;mso-wrap-distance-top:0;mso-wrap-distance-right:9pt;mso-wrap-distance-bottom:0;mso-position-horizontal:absolute;mso-position-horizontal-relative:text;mso-position-vertical:absolute;mso-position-vertical-relative:text" from="278.65pt,36.4pt" to="380.5pt,3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" o:allowincell="f" filled="t" strokeweight=".26486mm">
                  <v:stroke joinstyle="miter"/>
                  <o:lock v:ext="edit" shapetype="f"/>
                </v:line>
              </w:pict>
            </mc:Fallback>
          </mc:AlternateContent>
        </w:r>
      </w:del>
    </w:p>
    <w:p w14:paraId="1B72973C" w14:textId="0CBAC38A" w:rsidR="00B363B5" w:rsidRPr="00FF6429" w:rsidDel="00E65303" w:rsidRDefault="00B363B5" w:rsidP="00B363B5">
      <w:pPr>
        <w:spacing w:after="0" w:line="200" w:lineRule="exact"/>
        <w:rPr>
          <w:del w:id="92" w:author="Alexandru Martinas" w:date="2018-06-25T18:28:00Z"/>
          <w:sz w:val="20"/>
          <w:szCs w:val="20"/>
          <w:lang w:val="ro-RO"/>
        </w:rPr>
      </w:pPr>
    </w:p>
    <w:p w14:paraId="1620A7D9" w14:textId="73EC40EC" w:rsidR="00B363B5" w:rsidRPr="00FF6429" w:rsidDel="00E65303" w:rsidRDefault="00B363B5" w:rsidP="00B363B5">
      <w:pPr>
        <w:spacing w:after="0" w:line="200" w:lineRule="exact"/>
        <w:rPr>
          <w:del w:id="93" w:author="Alexandru Martinas" w:date="2018-06-25T18:28:00Z"/>
          <w:sz w:val="20"/>
          <w:szCs w:val="20"/>
          <w:lang w:val="ro-RO"/>
        </w:rPr>
      </w:pPr>
    </w:p>
    <w:p w14:paraId="7DD3FB82" w14:textId="49839BFD" w:rsidR="00B363B5" w:rsidRPr="00FF6429" w:rsidDel="00E65303" w:rsidRDefault="00B363B5" w:rsidP="00B363B5">
      <w:pPr>
        <w:spacing w:after="0" w:line="200" w:lineRule="exact"/>
        <w:rPr>
          <w:del w:id="94" w:author="Alexandru Martinas" w:date="2018-06-25T18:28:00Z"/>
          <w:sz w:val="20"/>
          <w:szCs w:val="20"/>
          <w:lang w:val="ro-RO"/>
        </w:rPr>
      </w:pPr>
    </w:p>
    <w:p w14:paraId="48649599" w14:textId="5904154C" w:rsidR="00B363B5" w:rsidRPr="00FF6429" w:rsidDel="00E65303" w:rsidRDefault="00B363B5" w:rsidP="00B363B5">
      <w:pPr>
        <w:spacing w:after="0" w:line="226" w:lineRule="exact"/>
        <w:rPr>
          <w:del w:id="95" w:author="Alexandru Martinas" w:date="2018-06-25T18:28:00Z"/>
          <w:sz w:val="20"/>
          <w:szCs w:val="20"/>
          <w:lang w:val="ro-RO"/>
        </w:rPr>
      </w:pPr>
    </w:p>
    <w:p w14:paraId="55CBF3A9" w14:textId="1E7915E9" w:rsidR="00B363B5" w:rsidRPr="00FF6429" w:rsidDel="00E65303" w:rsidRDefault="00B363B5" w:rsidP="00B363B5">
      <w:pPr>
        <w:spacing w:after="0" w:line="239" w:lineRule="auto"/>
        <w:ind w:left="5480"/>
        <w:rPr>
          <w:del w:id="96" w:author="Alexandru Martinas" w:date="2018-06-25T18:28:00Z"/>
          <w:sz w:val="20"/>
          <w:szCs w:val="20"/>
          <w:lang w:val="ro-RO"/>
        </w:rPr>
      </w:pPr>
      <w:del w:id="97" w:author="Alexandru Martinas" w:date="2018-06-25T18:28:00Z">
        <w:r w:rsidRPr="00FF6429" w:rsidDel="00E65303">
          <w:rPr>
            <w:rFonts w:ascii="Cambria" w:eastAsia="Cambria" w:hAnsi="Cambria" w:cs="Cambria"/>
            <w:lang w:val="ro-RO"/>
          </w:rPr>
          <w:delText>(semnătura în original)</w:delText>
        </w:r>
      </w:del>
    </w:p>
    <w:p w14:paraId="0C4F7583" w14:textId="264A403F" w:rsidR="00B363B5" w:rsidRPr="00FF6429" w:rsidDel="00E65303" w:rsidRDefault="00B363B5" w:rsidP="00B363B5">
      <w:pPr>
        <w:spacing w:after="0" w:line="200" w:lineRule="exact"/>
        <w:rPr>
          <w:del w:id="98" w:author="Alexandru Martinas" w:date="2018-06-25T18:28:00Z"/>
          <w:sz w:val="20"/>
          <w:szCs w:val="20"/>
          <w:lang w:val="ro-RO"/>
        </w:rPr>
      </w:pPr>
    </w:p>
    <w:p w14:paraId="5F5BD145" w14:textId="77777777" w:rsidR="00B363B5" w:rsidRPr="00FF6429" w:rsidRDefault="00B363B5" w:rsidP="00B363B5">
      <w:pPr>
        <w:spacing w:after="0" w:line="200" w:lineRule="exact"/>
        <w:rPr>
          <w:sz w:val="20"/>
          <w:szCs w:val="20"/>
          <w:lang w:val="ro-RO"/>
        </w:rPr>
      </w:pPr>
    </w:p>
    <w:p w14:paraId="6078241F" w14:textId="77777777" w:rsidR="00B363B5" w:rsidRPr="00FF6429" w:rsidRDefault="00B363B5" w:rsidP="00B363B5">
      <w:pPr>
        <w:spacing w:after="0" w:line="200" w:lineRule="exact"/>
        <w:rPr>
          <w:sz w:val="20"/>
          <w:szCs w:val="20"/>
          <w:lang w:val="ro-RO"/>
        </w:rPr>
      </w:pPr>
    </w:p>
    <w:p w14:paraId="7C0EB437" w14:textId="77777777" w:rsidR="00B363B5" w:rsidRPr="00FF6429" w:rsidRDefault="00B363B5" w:rsidP="00B363B5">
      <w:pPr>
        <w:spacing w:after="0" w:line="200" w:lineRule="exact"/>
        <w:rPr>
          <w:sz w:val="20"/>
          <w:szCs w:val="20"/>
          <w:lang w:val="ro-RO"/>
        </w:rPr>
      </w:pPr>
    </w:p>
    <w:p w14:paraId="5B24A4F4" w14:textId="77777777" w:rsidR="00B363B5" w:rsidRPr="00FF6429" w:rsidRDefault="00B363B5" w:rsidP="00B363B5">
      <w:pPr>
        <w:spacing w:after="0" w:line="200" w:lineRule="exact"/>
        <w:rPr>
          <w:sz w:val="20"/>
          <w:szCs w:val="20"/>
          <w:lang w:val="ro-RO"/>
        </w:rPr>
      </w:pPr>
    </w:p>
    <w:p w14:paraId="27D911F6" w14:textId="77777777" w:rsidR="00B363B5" w:rsidRPr="00FF6429" w:rsidRDefault="00B363B5" w:rsidP="00B363B5">
      <w:pPr>
        <w:rPr>
          <w:lang w:val="ro-RO"/>
        </w:rPr>
      </w:pPr>
    </w:p>
    <w:p w14:paraId="4D92E4BB" w14:textId="77777777" w:rsidR="00B363B5" w:rsidRDefault="00B363B5" w:rsidP="00B363B5">
      <w:pPr>
        <w:rPr>
          <w:ins w:id="99" w:author="Alexandru Martinas" w:date="2018-06-25T18:30:00Z"/>
          <w:lang w:val="ro-RO"/>
        </w:rPr>
      </w:pPr>
    </w:p>
    <w:p w14:paraId="478C0199" w14:textId="77777777" w:rsidR="00E65303" w:rsidRDefault="00E65303" w:rsidP="00B363B5">
      <w:pPr>
        <w:rPr>
          <w:ins w:id="100" w:author="Alexandru Martinas" w:date="2018-06-25T18:30:00Z"/>
          <w:lang w:val="ro-RO"/>
        </w:rPr>
      </w:pPr>
    </w:p>
    <w:p w14:paraId="61263787" w14:textId="77777777" w:rsidR="00E65303" w:rsidRDefault="00E65303" w:rsidP="00B363B5">
      <w:pPr>
        <w:rPr>
          <w:ins w:id="101" w:author="Alexandru Martinas" w:date="2018-06-25T18:30:00Z"/>
          <w:lang w:val="ro-RO"/>
        </w:rPr>
      </w:pPr>
    </w:p>
    <w:p w14:paraId="122D13EE" w14:textId="77777777" w:rsidR="00E65303" w:rsidRDefault="00E65303" w:rsidP="00B363B5">
      <w:pPr>
        <w:rPr>
          <w:ins w:id="102" w:author="Alexandru Martinas" w:date="2018-06-25T18:30:00Z"/>
          <w:lang w:val="ro-RO"/>
        </w:rPr>
      </w:pPr>
    </w:p>
    <w:p w14:paraId="66625BCA" w14:textId="77777777" w:rsidR="00E65303" w:rsidRDefault="00E65303" w:rsidP="00B363B5">
      <w:pPr>
        <w:rPr>
          <w:ins w:id="103" w:author="Alexandru Martinas" w:date="2018-06-25T18:30:00Z"/>
          <w:lang w:val="ro-RO"/>
        </w:rPr>
      </w:pPr>
    </w:p>
    <w:p w14:paraId="6668356A" w14:textId="77777777" w:rsidR="00E65303" w:rsidRDefault="00E65303" w:rsidP="00B363B5">
      <w:pPr>
        <w:rPr>
          <w:ins w:id="104" w:author="Alexandru Martinas" w:date="2018-06-25T18:30:00Z"/>
          <w:lang w:val="ro-RO"/>
        </w:rPr>
      </w:pPr>
    </w:p>
    <w:p w14:paraId="46D605F7" w14:textId="77777777" w:rsidR="00E65303" w:rsidRDefault="00E65303" w:rsidP="00B363B5">
      <w:pPr>
        <w:rPr>
          <w:ins w:id="105" w:author="Alexandru Martinas" w:date="2018-06-25T18:30:00Z"/>
          <w:lang w:val="ro-RO"/>
        </w:rPr>
      </w:pPr>
    </w:p>
    <w:p w14:paraId="1BAFA222" w14:textId="77777777" w:rsidR="00E65303" w:rsidRDefault="00E65303" w:rsidP="00B363B5">
      <w:pPr>
        <w:rPr>
          <w:ins w:id="106" w:author="Alexandru Martinas" w:date="2018-06-25T18:30:00Z"/>
          <w:lang w:val="ro-RO"/>
        </w:rPr>
      </w:pPr>
    </w:p>
    <w:p w14:paraId="3BEBBE2E" w14:textId="77777777" w:rsidR="00E65303" w:rsidRPr="00FF6429" w:rsidRDefault="00E65303" w:rsidP="00B363B5">
      <w:pPr>
        <w:rPr>
          <w:lang w:val="ro-RO"/>
        </w:rPr>
      </w:pPr>
    </w:p>
    <w:p w14:paraId="5DEBBDA8" w14:textId="77777777" w:rsidR="00E65303" w:rsidRDefault="00E65303" w:rsidP="00E65303">
      <w:pPr>
        <w:spacing w:after="0"/>
        <w:ind w:left="240"/>
        <w:jc w:val="center"/>
        <w:rPr>
          <w:ins w:id="107" w:author="Alexandru Martinas" w:date="2018-06-25T18:31:00Z"/>
          <w:rFonts w:ascii="Cambria" w:eastAsia="Cambria" w:hAnsi="Cambria" w:cs="Cambria"/>
          <w:sz w:val="36"/>
          <w:szCs w:val="36"/>
          <w:lang w:val="ro-RO"/>
        </w:rPr>
        <w:pPrChange w:id="108" w:author="Alexandru Martinas" w:date="2018-06-25T18:31:00Z">
          <w:pPr>
            <w:spacing w:after="0"/>
            <w:ind w:left="240"/>
          </w:pPr>
        </w:pPrChange>
      </w:pPr>
    </w:p>
    <w:p w14:paraId="37D7B2CB" w14:textId="77777777" w:rsidR="00E65303" w:rsidRDefault="00E65303" w:rsidP="00E65303">
      <w:pPr>
        <w:spacing w:after="0"/>
        <w:ind w:left="240"/>
        <w:jc w:val="center"/>
        <w:rPr>
          <w:ins w:id="109" w:author="Alexandru Martinas" w:date="2018-06-25T18:31:00Z"/>
          <w:rFonts w:ascii="Cambria" w:eastAsia="Cambria" w:hAnsi="Cambria" w:cs="Cambria"/>
          <w:sz w:val="36"/>
          <w:szCs w:val="36"/>
          <w:lang w:val="ro-RO"/>
        </w:rPr>
        <w:pPrChange w:id="110" w:author="Alexandru Martinas" w:date="2018-06-25T18:31:00Z">
          <w:pPr>
            <w:spacing w:after="0"/>
            <w:ind w:left="240"/>
          </w:pPr>
        </w:pPrChange>
      </w:pPr>
    </w:p>
    <w:p w14:paraId="0FE3910B" w14:textId="77777777" w:rsidR="00B363B5" w:rsidRPr="00FF6429" w:rsidRDefault="00B363B5" w:rsidP="00E65303">
      <w:pPr>
        <w:spacing w:after="0"/>
        <w:ind w:left="240"/>
        <w:jc w:val="center"/>
        <w:rPr>
          <w:sz w:val="20"/>
          <w:szCs w:val="20"/>
          <w:lang w:val="ro-RO"/>
        </w:rPr>
        <w:pPrChange w:id="111" w:author="Alexandru Martinas" w:date="2018-06-25T18:31:00Z">
          <w:pPr>
            <w:spacing w:after="0"/>
            <w:ind w:left="240"/>
          </w:pPr>
        </w:pPrChange>
      </w:pPr>
      <w:r w:rsidRPr="00FF6429">
        <w:rPr>
          <w:rFonts w:ascii="Cambria" w:eastAsia="Cambria" w:hAnsi="Cambria" w:cs="Cambria"/>
          <w:sz w:val="36"/>
          <w:szCs w:val="36"/>
          <w:lang w:val="ro-RO"/>
        </w:rPr>
        <w:t>D</w:t>
      </w:r>
      <w:r w:rsidRPr="00FF6429">
        <w:rPr>
          <w:rFonts w:ascii="Cambria" w:eastAsia="Cambria" w:hAnsi="Cambria" w:cs="Cambria"/>
          <w:sz w:val="28"/>
          <w:szCs w:val="28"/>
          <w:lang w:val="ro-RO"/>
        </w:rPr>
        <w:t>ECLARAŢIE DE</w:t>
      </w:r>
      <w:r w:rsidRPr="00FF6429">
        <w:rPr>
          <w:rFonts w:ascii="Cambria" w:eastAsia="Cambria" w:hAnsi="Cambria" w:cs="Cambria"/>
          <w:sz w:val="36"/>
          <w:szCs w:val="36"/>
          <w:lang w:val="ro-RO"/>
        </w:rPr>
        <w:t xml:space="preserve"> </w:t>
      </w:r>
      <w:r w:rsidRPr="00FF6429">
        <w:rPr>
          <w:rFonts w:ascii="Cambria" w:eastAsia="Cambria" w:hAnsi="Cambria" w:cs="Cambria"/>
          <w:sz w:val="28"/>
          <w:szCs w:val="28"/>
          <w:lang w:val="ro-RO"/>
        </w:rPr>
        <w:t>CONSIMŢĂMÂNT</w:t>
      </w:r>
    </w:p>
    <w:p w14:paraId="284013E3" w14:textId="77777777" w:rsidR="00B363B5" w:rsidRPr="00FF6429" w:rsidRDefault="00B363B5" w:rsidP="00B363B5">
      <w:pPr>
        <w:spacing w:after="0" w:line="200" w:lineRule="exact"/>
        <w:rPr>
          <w:sz w:val="20"/>
          <w:szCs w:val="20"/>
          <w:lang w:val="ro-RO"/>
        </w:rPr>
      </w:pPr>
    </w:p>
    <w:p w14:paraId="3D47AA7B" w14:textId="77777777" w:rsidR="00B363B5" w:rsidRPr="00FF6429" w:rsidRDefault="00B363B5" w:rsidP="00B363B5">
      <w:pPr>
        <w:spacing w:after="0" w:line="200" w:lineRule="exact"/>
        <w:rPr>
          <w:sz w:val="20"/>
          <w:szCs w:val="20"/>
          <w:lang w:val="ro-RO"/>
        </w:rPr>
      </w:pPr>
    </w:p>
    <w:p w14:paraId="01640150" w14:textId="77777777" w:rsidR="00B363B5" w:rsidRPr="00FF6429" w:rsidRDefault="00B363B5" w:rsidP="00B363B5">
      <w:pPr>
        <w:spacing w:after="0" w:line="200" w:lineRule="exact"/>
        <w:rPr>
          <w:sz w:val="20"/>
          <w:szCs w:val="20"/>
          <w:lang w:val="ro-RO"/>
        </w:rPr>
      </w:pPr>
    </w:p>
    <w:p w14:paraId="7492F841" w14:textId="77777777" w:rsidR="00B363B5" w:rsidRPr="00FF6429" w:rsidRDefault="00B363B5" w:rsidP="00B363B5">
      <w:pPr>
        <w:spacing w:after="0" w:line="200" w:lineRule="exact"/>
        <w:rPr>
          <w:sz w:val="20"/>
          <w:szCs w:val="20"/>
          <w:lang w:val="ro-RO"/>
        </w:rPr>
      </w:pPr>
    </w:p>
    <w:p w14:paraId="454ADD89" w14:textId="77777777" w:rsidR="00B363B5" w:rsidRPr="00FF6429" w:rsidRDefault="00B363B5" w:rsidP="00B363B5">
      <w:pPr>
        <w:spacing w:after="0" w:line="200" w:lineRule="exact"/>
        <w:rPr>
          <w:sz w:val="20"/>
          <w:szCs w:val="20"/>
          <w:lang w:val="ro-RO"/>
        </w:rPr>
      </w:pPr>
    </w:p>
    <w:p w14:paraId="6421A2D0" w14:textId="77777777" w:rsidR="00B363B5" w:rsidRPr="00FF6429" w:rsidRDefault="00B363B5" w:rsidP="00B363B5">
      <w:pPr>
        <w:spacing w:after="0" w:line="200" w:lineRule="exact"/>
        <w:rPr>
          <w:sz w:val="20"/>
          <w:szCs w:val="20"/>
          <w:lang w:val="ro-RO"/>
        </w:rPr>
      </w:pPr>
    </w:p>
    <w:p w14:paraId="797001CA" w14:textId="77777777" w:rsidR="00B363B5" w:rsidRPr="00FF6429" w:rsidRDefault="00B363B5" w:rsidP="00B363B5">
      <w:pPr>
        <w:spacing w:after="0" w:line="200" w:lineRule="exact"/>
        <w:rPr>
          <w:sz w:val="20"/>
          <w:szCs w:val="20"/>
          <w:lang w:val="ro-RO"/>
        </w:rPr>
      </w:pPr>
    </w:p>
    <w:p w14:paraId="5901A8BA" w14:textId="77777777" w:rsidR="00B363B5" w:rsidRPr="00FF6429" w:rsidRDefault="00B363B5" w:rsidP="00B363B5">
      <w:pPr>
        <w:spacing w:after="0" w:line="200" w:lineRule="exact"/>
        <w:rPr>
          <w:sz w:val="20"/>
          <w:szCs w:val="20"/>
          <w:lang w:val="ro-RO"/>
        </w:rPr>
      </w:pPr>
    </w:p>
    <w:p w14:paraId="2FB2DBA3" w14:textId="77777777" w:rsidR="00B363B5" w:rsidRPr="00FF6429" w:rsidRDefault="00B363B5" w:rsidP="00B363B5">
      <w:pPr>
        <w:spacing w:after="0" w:line="200" w:lineRule="exact"/>
        <w:rPr>
          <w:sz w:val="20"/>
          <w:szCs w:val="20"/>
          <w:lang w:val="ro-RO"/>
        </w:rPr>
      </w:pPr>
    </w:p>
    <w:p w14:paraId="7BA0BD8D" w14:textId="77777777" w:rsidR="00B363B5" w:rsidRPr="00FF6429" w:rsidRDefault="00B363B5" w:rsidP="00B363B5">
      <w:pPr>
        <w:spacing w:after="0" w:line="241" w:lineRule="exact"/>
        <w:rPr>
          <w:sz w:val="20"/>
          <w:szCs w:val="20"/>
          <w:lang w:val="ro-RO"/>
        </w:rPr>
      </w:pPr>
    </w:p>
    <w:p w14:paraId="6094B30C" w14:textId="77777777" w:rsidR="00B363B5" w:rsidRPr="00FF6429" w:rsidRDefault="00B363B5" w:rsidP="00B363B5">
      <w:pPr>
        <w:spacing w:after="0" w:line="273" w:lineRule="auto"/>
        <w:ind w:left="246" w:firstLine="226"/>
        <w:jc w:val="both"/>
        <w:rPr>
          <w:sz w:val="20"/>
          <w:szCs w:val="20"/>
          <w:lang w:val="ro-RO"/>
        </w:rPr>
      </w:pPr>
      <w:r w:rsidRPr="00FF6429">
        <w:rPr>
          <w:rFonts w:ascii="Cambria" w:eastAsia="Cambria" w:hAnsi="Cambria" w:cs="Cambria"/>
          <w:lang w:val="ro-RO"/>
        </w:rPr>
        <w:t>Prin prezenta declar că sunt de acord ca Lucrarea de licenţă cu titlul „</w:t>
      </w:r>
      <w:r>
        <w:rPr>
          <w:rFonts w:ascii="Cambria" w:eastAsia="Cambria" w:hAnsi="Cambria" w:cs="Cambria"/>
          <w:i/>
          <w:iCs/>
          <w:lang w:val="ro-RO"/>
        </w:rPr>
        <w:t>SmartCams</w:t>
      </w:r>
      <w:r w:rsidRPr="00FF6429">
        <w:rPr>
          <w:rFonts w:ascii="Cambria" w:eastAsia="Cambria" w:hAnsi="Cambria" w:cs="Cambria"/>
          <w:lang w:val="ro-RO"/>
        </w:rPr>
        <w:t>”, codul sursă al programelor şi celelalte conţinuturi (grafice, multimedia, date de test etc.) care însoţesc această lucrare să fie utilizate în cadrul Facultăţii de Informatică.</w:t>
      </w:r>
    </w:p>
    <w:p w14:paraId="43A5B1B2" w14:textId="77777777" w:rsidR="00B363B5" w:rsidRPr="00FF6429" w:rsidRDefault="00B363B5" w:rsidP="00B363B5">
      <w:pPr>
        <w:spacing w:after="0" w:line="204" w:lineRule="exact"/>
        <w:ind w:left="226"/>
        <w:rPr>
          <w:sz w:val="20"/>
          <w:szCs w:val="20"/>
          <w:lang w:val="ro-RO"/>
        </w:rPr>
      </w:pPr>
    </w:p>
    <w:p w14:paraId="469EC771" w14:textId="77777777" w:rsidR="00B363B5" w:rsidRPr="00FF6429" w:rsidRDefault="00B363B5" w:rsidP="00B363B5">
      <w:pPr>
        <w:spacing w:after="0" w:line="273" w:lineRule="auto"/>
        <w:ind w:left="246" w:firstLine="226"/>
        <w:jc w:val="both"/>
        <w:rPr>
          <w:sz w:val="20"/>
          <w:szCs w:val="20"/>
          <w:lang w:val="ro-RO"/>
        </w:rPr>
      </w:pPr>
      <w:r w:rsidRPr="00FF6429">
        <w:rPr>
          <w:rFonts w:ascii="Cambria" w:eastAsia="Cambria" w:hAnsi="Cambria" w:cs="Cambria"/>
          <w:lang w:val="ro-RO"/>
        </w:rPr>
        <w:t>De asemenea, sunt de acord ca Facultatea de Informatică de la Universitatea Alexandru Ioan Cuza Iaşi să utilizeze, modifice, reproducă şi să distribuie în scopuri necomerciale programele calculator, format executabil şi sursă, realizate de mine în cadrul prezentei lucrări de licenţă.</w:t>
      </w:r>
    </w:p>
    <w:p w14:paraId="5456025B" w14:textId="77777777" w:rsidR="00B363B5" w:rsidRPr="00FF6429" w:rsidRDefault="00B363B5" w:rsidP="00B363B5">
      <w:pPr>
        <w:spacing w:after="0" w:line="200" w:lineRule="exact"/>
        <w:rPr>
          <w:sz w:val="20"/>
          <w:szCs w:val="20"/>
          <w:lang w:val="ro-RO"/>
        </w:rPr>
      </w:pPr>
    </w:p>
    <w:p w14:paraId="02A541C4" w14:textId="77777777" w:rsidR="00B363B5" w:rsidRPr="00FF6429" w:rsidRDefault="00B363B5" w:rsidP="00B363B5">
      <w:pPr>
        <w:spacing w:after="0" w:line="200" w:lineRule="exact"/>
        <w:rPr>
          <w:sz w:val="20"/>
          <w:szCs w:val="20"/>
          <w:lang w:val="ro-RO"/>
        </w:rPr>
      </w:pPr>
    </w:p>
    <w:p w14:paraId="18D8B47A" w14:textId="77777777" w:rsidR="00B363B5" w:rsidRPr="00FF6429" w:rsidRDefault="00B363B5" w:rsidP="00B363B5">
      <w:pPr>
        <w:spacing w:after="0" w:line="200" w:lineRule="exact"/>
        <w:rPr>
          <w:sz w:val="20"/>
          <w:szCs w:val="20"/>
          <w:lang w:val="ro-RO"/>
        </w:rPr>
      </w:pPr>
    </w:p>
    <w:p w14:paraId="4C906F9C" w14:textId="77777777" w:rsidR="00B363B5" w:rsidRPr="00FF6429" w:rsidRDefault="00B363B5" w:rsidP="00B363B5">
      <w:pPr>
        <w:spacing w:after="0" w:line="200" w:lineRule="exact"/>
        <w:rPr>
          <w:sz w:val="20"/>
          <w:szCs w:val="20"/>
          <w:lang w:val="ro-RO"/>
        </w:rPr>
      </w:pPr>
    </w:p>
    <w:p w14:paraId="5C16827F" w14:textId="77777777" w:rsidR="00B363B5" w:rsidRPr="00FF6429" w:rsidRDefault="00B363B5" w:rsidP="00B363B5">
      <w:pPr>
        <w:spacing w:after="0" w:line="200" w:lineRule="exact"/>
        <w:rPr>
          <w:sz w:val="20"/>
          <w:szCs w:val="20"/>
          <w:lang w:val="ro-RO"/>
        </w:rPr>
      </w:pPr>
    </w:p>
    <w:p w14:paraId="66991F45" w14:textId="77777777" w:rsidR="00B363B5" w:rsidRPr="00FF6429" w:rsidRDefault="00B363B5" w:rsidP="00B363B5">
      <w:pPr>
        <w:spacing w:after="0" w:line="370" w:lineRule="exact"/>
        <w:rPr>
          <w:sz w:val="20"/>
          <w:szCs w:val="20"/>
          <w:lang w:val="ro-RO"/>
        </w:rPr>
      </w:pPr>
    </w:p>
    <w:p w14:paraId="1B5191CE" w14:textId="77777777" w:rsidR="00B363B5" w:rsidRPr="00FF6429" w:rsidRDefault="00B363B5" w:rsidP="00B363B5">
      <w:pPr>
        <w:spacing w:after="0"/>
        <w:rPr>
          <w:sz w:val="20"/>
          <w:szCs w:val="20"/>
          <w:lang w:val="ro-RO"/>
        </w:rPr>
      </w:pPr>
      <w:r w:rsidRPr="00FF6429">
        <w:rPr>
          <w:rFonts w:ascii="Book Antiqua" w:eastAsia="Book Antiqua" w:hAnsi="Book Antiqua" w:cs="Book Antiqua"/>
          <w:sz w:val="24"/>
          <w:szCs w:val="24"/>
          <w:lang w:val="ro-RO"/>
        </w:rPr>
        <w:t xml:space="preserve">Iaşi, </w:t>
      </w:r>
      <w:r>
        <w:rPr>
          <w:rFonts w:ascii="Book Antiqua" w:eastAsia="Book Antiqua" w:hAnsi="Book Antiqua" w:cs="Book Antiqua"/>
          <w:i/>
          <w:iCs/>
          <w:sz w:val="24"/>
          <w:szCs w:val="24"/>
          <w:lang w:val="ro-RO"/>
        </w:rPr>
        <w:t>29.06.2018</w:t>
      </w:r>
    </w:p>
    <w:p w14:paraId="2353495B" w14:textId="77777777" w:rsidR="00B363B5" w:rsidRPr="00FF6429" w:rsidRDefault="00B363B5" w:rsidP="00B363B5">
      <w:pPr>
        <w:spacing w:after="0" w:line="142" w:lineRule="exact"/>
        <w:rPr>
          <w:sz w:val="20"/>
          <w:szCs w:val="20"/>
          <w:lang w:val="ro-RO"/>
        </w:rPr>
      </w:pPr>
    </w:p>
    <w:p w14:paraId="4D31E067" w14:textId="77777777" w:rsidR="00B363B5" w:rsidRPr="00FF6429" w:rsidRDefault="00B363B5" w:rsidP="00B363B5">
      <w:pPr>
        <w:spacing w:after="0" w:line="142" w:lineRule="exact"/>
        <w:rPr>
          <w:sz w:val="20"/>
          <w:szCs w:val="20"/>
          <w:lang w:val="ro-RO"/>
        </w:rPr>
      </w:pPr>
    </w:p>
    <w:p w14:paraId="0D7AC00A" w14:textId="77777777" w:rsidR="00B363B5" w:rsidRPr="00FF6429" w:rsidRDefault="00B363B5" w:rsidP="00B363B5">
      <w:pPr>
        <w:spacing w:after="0" w:line="142" w:lineRule="exact"/>
        <w:rPr>
          <w:sz w:val="20"/>
          <w:szCs w:val="20"/>
          <w:lang w:val="ro-RO"/>
        </w:rPr>
      </w:pPr>
    </w:p>
    <w:p w14:paraId="3925F356" w14:textId="77777777" w:rsidR="00B363B5" w:rsidRPr="00FF6429" w:rsidRDefault="00B363B5" w:rsidP="00B363B5">
      <w:pPr>
        <w:spacing w:after="0"/>
        <w:ind w:left="5440"/>
        <w:rPr>
          <w:sz w:val="20"/>
          <w:szCs w:val="20"/>
          <w:lang w:val="ro-RO"/>
        </w:rPr>
      </w:pPr>
      <w:r>
        <w:rPr>
          <w:rFonts w:ascii="Cambria" w:eastAsia="Cambria" w:hAnsi="Cambria" w:cs="Cambria"/>
          <w:lang w:val="ro-RO"/>
        </w:rPr>
        <w:t xml:space="preserve">     Mărtinaș Alexandru</w:t>
      </w:r>
    </w:p>
    <w:p w14:paraId="7FF4EA74" w14:textId="77777777" w:rsidR="00B363B5" w:rsidRPr="00FF6429" w:rsidRDefault="00B363B5" w:rsidP="00B363B5">
      <w:pPr>
        <w:spacing w:after="0" w:line="200" w:lineRule="exact"/>
        <w:rPr>
          <w:sz w:val="20"/>
          <w:szCs w:val="20"/>
          <w:lang w:val="ro-RO"/>
        </w:rPr>
      </w:pPr>
      <w:r w:rsidRPr="00FF6429">
        <w:rPr>
          <w:noProof/>
          <w:sz w:val="20"/>
          <w:szCs w:val="20"/>
        </w:rPr>
        <mc:AlternateContent>
          <mc:Choice Requires="wps">
            <w:drawing>
              <wp:anchor distT="0" distB="0" distL="114300" distR="114300" simplePos="0" relativeHeight="251753984" behindDoc="1" locked="0" layoutInCell="0" allowOverlap="1" wp14:anchorId="2046607F" wp14:editId="46F0AB46">
                <wp:simplePos x="0" y="0"/>
                <wp:positionH relativeFrom="column">
                  <wp:posOffset>3538855</wp:posOffset>
                </wp:positionH>
                <wp:positionV relativeFrom="paragraph">
                  <wp:posOffset>462280</wp:posOffset>
                </wp:positionV>
                <wp:extent cx="1293495" cy="0"/>
                <wp:effectExtent l="0" t="0" r="0" b="0"/>
                <wp:wrapNone/>
                <wp:docPr id="7" name="Shape 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293495" cy="0"/>
                        </a:xfrm>
                        <a:prstGeom prst="line">
                          <a:avLst/>
                        </a:prstGeom>
                        <a:solidFill>
                          <a:srgbClr val="FFFFFF"/>
                        </a:solidFill>
                        <a:ln w="9535">
                          <a:solidFill>
                            <a:srgbClr val="000000"/>
                          </a:solidFill>
                          <a:miter lim="800000"/>
                          <a:headEnd/>
                          <a:tailEnd/>
                        </a:ln>
                      </wps:spPr>
                      <wps:bodyPr/>
                    </wps:wsp>
                  </a:graphicData>
                </a:graphic>
              </wp:anchor>
            </w:drawing>
          </mc:Choice>
          <mc:Fallback xmlns:mv="urn:schemas-microsoft-com:mac:vml" xmlns:mo="http://schemas.microsoft.com/office/mac/office/2008/main">
            <w:pict>
              <v:line w14:anchorId="56EA38DA" id="Shape 2" o:spid="_x0000_s1026" style="position:absolute;z-index:-251562496;visibility:visible;mso-wrap-style:square;mso-wrap-distance-left:9pt;mso-wrap-distance-top:0;mso-wrap-distance-right:9pt;mso-wrap-distance-bottom:0;mso-position-horizontal:absolute;mso-position-horizontal-relative:text;mso-position-vertical:absolute;mso-position-vertical-relative:text" from="278.65pt,36.4pt" to="380.5pt,3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" o:allowincell="f" filled="t" strokeweight=".26486mm">
                <v:stroke joinstyle="miter"/>
                <o:lock v:ext="edit" shapetype="f"/>
              </v:line>
            </w:pict>
          </mc:Fallback>
        </mc:AlternateContent>
      </w:r>
    </w:p>
    <w:p w14:paraId="71D35787" w14:textId="77777777" w:rsidR="00B363B5" w:rsidRPr="00FF6429" w:rsidRDefault="00B363B5" w:rsidP="00B363B5">
      <w:pPr>
        <w:spacing w:after="0" w:line="200" w:lineRule="exact"/>
        <w:rPr>
          <w:sz w:val="20"/>
          <w:szCs w:val="20"/>
          <w:lang w:val="ro-RO"/>
        </w:rPr>
      </w:pPr>
    </w:p>
    <w:p w14:paraId="53D1CBC1" w14:textId="77777777" w:rsidR="00B363B5" w:rsidRPr="00FF6429" w:rsidRDefault="00B363B5" w:rsidP="00B363B5">
      <w:pPr>
        <w:spacing w:after="0" w:line="200" w:lineRule="exact"/>
        <w:rPr>
          <w:sz w:val="20"/>
          <w:szCs w:val="20"/>
          <w:lang w:val="ro-RO"/>
        </w:rPr>
      </w:pPr>
    </w:p>
    <w:p w14:paraId="328292BE" w14:textId="77777777" w:rsidR="00B363B5" w:rsidRPr="00FF6429" w:rsidRDefault="00B363B5" w:rsidP="00B363B5">
      <w:pPr>
        <w:spacing w:after="0" w:line="200" w:lineRule="exact"/>
        <w:rPr>
          <w:sz w:val="20"/>
          <w:szCs w:val="20"/>
          <w:lang w:val="ro-RO"/>
        </w:rPr>
      </w:pPr>
    </w:p>
    <w:p w14:paraId="56443E84" w14:textId="77777777" w:rsidR="00B363B5" w:rsidRPr="00FF6429" w:rsidRDefault="00B363B5" w:rsidP="00B363B5">
      <w:pPr>
        <w:spacing w:after="0" w:line="226" w:lineRule="exact"/>
        <w:rPr>
          <w:sz w:val="20"/>
          <w:szCs w:val="20"/>
          <w:lang w:val="ro-RO"/>
        </w:rPr>
      </w:pPr>
    </w:p>
    <w:p w14:paraId="131F3056" w14:textId="77777777" w:rsidR="00B363B5" w:rsidRPr="00FF6429" w:rsidRDefault="00B363B5" w:rsidP="00B363B5">
      <w:pPr>
        <w:spacing w:after="0" w:line="239" w:lineRule="auto"/>
        <w:ind w:left="5480"/>
        <w:rPr>
          <w:sz w:val="20"/>
          <w:szCs w:val="20"/>
          <w:lang w:val="ro-RO"/>
        </w:rPr>
      </w:pPr>
      <w:r w:rsidRPr="00FF6429">
        <w:rPr>
          <w:rFonts w:ascii="Cambria" w:eastAsia="Cambria" w:hAnsi="Cambria" w:cs="Cambria"/>
          <w:lang w:val="ro-RO"/>
        </w:rPr>
        <w:t>(semnătura în original)</w:t>
      </w:r>
    </w:p>
    <w:p w14:paraId="2E8E19AD" w14:textId="77777777" w:rsidR="00B363B5" w:rsidRPr="00FF6429" w:rsidRDefault="00B363B5" w:rsidP="00B363B5">
      <w:pPr>
        <w:spacing w:after="0" w:line="200" w:lineRule="exact"/>
        <w:rPr>
          <w:sz w:val="20"/>
          <w:szCs w:val="20"/>
          <w:lang w:val="ro-RO"/>
        </w:rPr>
      </w:pPr>
    </w:p>
    <w:p w14:paraId="1C7BD1CC" w14:textId="77777777" w:rsidR="00B363B5" w:rsidRPr="00FF6429" w:rsidRDefault="00B363B5" w:rsidP="00B363B5">
      <w:pPr>
        <w:spacing w:line="200" w:lineRule="exact"/>
        <w:rPr>
          <w:sz w:val="20"/>
          <w:szCs w:val="20"/>
          <w:lang w:val="ro-RO"/>
        </w:rPr>
      </w:pPr>
    </w:p>
    <w:p w14:paraId="552C51AE" w14:textId="77777777" w:rsidR="00B363B5" w:rsidRDefault="00B363B5" w:rsidP="00B363B5">
      <w:pPr>
        <w:spacing w:line="200" w:lineRule="exact"/>
        <w:rPr>
          <w:sz w:val="20"/>
          <w:szCs w:val="20"/>
          <w:lang w:val="ro-RO"/>
        </w:rPr>
        <w:sectPr w:rsidR="00B363B5" w:rsidSect="00526072">
          <w:headerReference w:type="default" r:id="rId11"/>
          <w:pgSz w:w="12240" w:h="15840"/>
          <w:pgMar w:top="1411" w:right="1699" w:bottom="1411" w:left="1699" w:header="720" w:footer="720" w:gutter="0"/>
          <w:cols w:space="720"/>
          <w:docGrid w:linePitch="360"/>
        </w:sectPr>
      </w:pPr>
    </w:p>
    <w:p w14:paraId="27FE9F45" w14:textId="5CF73994" w:rsidR="009A5D2D" w:rsidRPr="003516DC" w:rsidRDefault="009A5D2D" w:rsidP="00876005">
      <w:pPr>
        <w:spacing w:line="360" w:lineRule="auto"/>
        <w:rPr>
          <w:sz w:val="20"/>
          <w:szCs w:val="20"/>
          <w:lang w:val="ro-RO"/>
        </w:rPr>
      </w:pPr>
    </w:p>
    <w:p w14:paraId="785E87A9" w14:textId="3759A916" w:rsidR="009B4458" w:rsidRDefault="009B4458" w:rsidP="00876005">
      <w:pPr>
        <w:spacing w:line="360" w:lineRule="auto"/>
        <w:rPr>
          <w:lang w:val="ro-RO"/>
        </w:rPr>
      </w:pPr>
      <w:r>
        <w:rPr>
          <w:lang w:val="ro-RO"/>
        </w:rPr>
        <w:tab/>
      </w:r>
    </w:p>
    <w:p w14:paraId="259DD29D" w14:textId="5FA2756E" w:rsidR="00B32DDD" w:rsidRDefault="00B32DDD" w:rsidP="00876005">
      <w:pPr>
        <w:spacing w:line="360" w:lineRule="auto"/>
        <w:jc w:val="center"/>
        <w:rPr>
          <w:b/>
          <w:sz w:val="32"/>
          <w:lang w:val="ro-RO"/>
        </w:rPr>
      </w:pPr>
      <w:r w:rsidRPr="00B32DDD">
        <w:rPr>
          <w:b/>
          <w:sz w:val="32"/>
          <w:lang w:val="ro-RO"/>
        </w:rPr>
        <w:t>Rezumat</w:t>
      </w:r>
    </w:p>
    <w:p w14:paraId="4F107993" w14:textId="3A3630C7" w:rsidR="00B32DDD" w:rsidRDefault="00B32DDD" w:rsidP="00876005">
      <w:pPr>
        <w:spacing w:line="360" w:lineRule="auto"/>
        <w:rPr>
          <w:b/>
          <w:sz w:val="32"/>
          <w:lang w:val="ro-RO"/>
        </w:rPr>
      </w:pPr>
    </w:p>
    <w:p w14:paraId="4BFA1204" w14:textId="0ABE4471" w:rsidR="00674B8E" w:rsidRDefault="00674B8E" w:rsidP="00876005">
      <w:pPr>
        <w:spacing w:line="360" w:lineRule="auto"/>
        <w:jc w:val="both"/>
        <w:rPr>
          <w:sz w:val="24"/>
          <w:lang w:val="ro-RO"/>
        </w:rPr>
      </w:pPr>
      <w:r w:rsidRPr="00F934AC">
        <w:rPr>
          <w:b/>
          <w:i/>
          <w:sz w:val="32"/>
          <w:lang w:val="ro-RO"/>
        </w:rPr>
        <w:tab/>
      </w:r>
      <w:r w:rsidR="00F934AC" w:rsidRPr="00F934AC">
        <w:rPr>
          <w:i/>
          <w:sz w:val="24"/>
          <w:lang w:val="ro-RO"/>
        </w:rPr>
        <w:t>„Internet of Things”</w:t>
      </w:r>
      <w:r w:rsidR="00F934AC">
        <w:rPr>
          <w:i/>
          <w:sz w:val="24"/>
          <w:lang w:val="ro-RO"/>
        </w:rPr>
        <w:t xml:space="preserve"> </w:t>
      </w:r>
      <w:r w:rsidR="00F934AC">
        <w:rPr>
          <w:sz w:val="24"/>
          <w:lang w:val="ro-RO"/>
        </w:rPr>
        <w:t xml:space="preserve"> </w:t>
      </w:r>
      <w:r w:rsidR="00F2450E">
        <w:rPr>
          <w:sz w:val="24"/>
          <w:lang w:val="ro-RO"/>
        </w:rPr>
        <w:t>este un concept</w:t>
      </w:r>
      <w:r w:rsidR="00611A45" w:rsidRPr="00611A45">
        <w:rPr>
          <w:sz w:val="24"/>
          <w:lang w:val="ro-RO"/>
        </w:rPr>
        <w:t xml:space="preserve"> </w:t>
      </w:r>
      <w:r w:rsidR="00806AC4">
        <w:rPr>
          <w:sz w:val="24"/>
          <w:lang w:val="ro-RO"/>
        </w:rPr>
        <w:t>foarte popular in ultima vreme</w:t>
      </w:r>
      <w:commentRangeStart w:id="112"/>
      <w:r w:rsidR="00806AC4">
        <w:rPr>
          <w:sz w:val="24"/>
          <w:lang w:val="ro-RO"/>
        </w:rPr>
        <w:t>.</w:t>
      </w:r>
      <w:ins w:id="113" w:author="Alexandru Martinas" w:date="2018-06-25T15:09:00Z">
        <w:r w:rsidR="00C91BB4">
          <w:rPr>
            <w:sz w:val="24"/>
            <w:lang w:val="ro-RO"/>
          </w:rPr>
          <w:t xml:space="preserve"> </w:t>
        </w:r>
      </w:ins>
      <w:r w:rsidR="00806AC4">
        <w:rPr>
          <w:sz w:val="24"/>
          <w:lang w:val="ro-RO"/>
        </w:rPr>
        <w:t>Pe larg</w:t>
      </w:r>
      <w:commentRangeEnd w:id="112"/>
      <w:r w:rsidR="00421965">
        <w:rPr>
          <w:rStyle w:val="CommentReference"/>
        </w:rPr>
        <w:commentReference w:id="112"/>
      </w:r>
      <w:r w:rsidR="00806AC4">
        <w:rPr>
          <w:sz w:val="24"/>
          <w:lang w:val="ro-RO"/>
        </w:rPr>
        <w:t xml:space="preserve">, </w:t>
      </w:r>
      <w:r w:rsidR="00E70AF2">
        <w:rPr>
          <w:sz w:val="24"/>
          <w:lang w:val="ro-RO"/>
        </w:rPr>
        <w:t>IoT</w:t>
      </w:r>
      <w:r w:rsidR="00806AC4">
        <w:rPr>
          <w:sz w:val="24"/>
          <w:lang w:val="ro-RO"/>
        </w:rPr>
        <w:t>, cum este prescurtat,</w:t>
      </w:r>
      <w:r w:rsidR="00611A45" w:rsidRPr="00611A45">
        <w:rPr>
          <w:sz w:val="24"/>
          <w:lang w:val="ro-RO"/>
        </w:rPr>
        <w:t xml:space="preserve"> </w:t>
      </w:r>
      <w:r w:rsidR="00806AC4">
        <w:rPr>
          <w:sz w:val="24"/>
          <w:lang w:val="ro-RO"/>
        </w:rPr>
        <w:t>reprezinta o noua viziune in care inte</w:t>
      </w:r>
      <w:r w:rsidR="00026751">
        <w:rPr>
          <w:sz w:val="24"/>
          <w:lang w:val="ro-RO"/>
        </w:rPr>
        <w:t>rnetul se extinde in lumea reală incluzâ</w:t>
      </w:r>
      <w:r w:rsidR="00806AC4">
        <w:rPr>
          <w:sz w:val="24"/>
          <w:lang w:val="ro-RO"/>
        </w:rPr>
        <w:t xml:space="preserve">nd </w:t>
      </w:r>
      <w:r w:rsidR="00611A45" w:rsidRPr="00611A45">
        <w:rPr>
          <w:sz w:val="24"/>
          <w:lang w:val="ro-RO"/>
        </w:rPr>
        <w:t xml:space="preserve"> obiectele</w:t>
      </w:r>
      <w:r w:rsidR="00806AC4">
        <w:rPr>
          <w:sz w:val="24"/>
          <w:lang w:val="ro-RO"/>
        </w:rPr>
        <w:t xml:space="preserve"> de zi cu zi care pot fi</w:t>
      </w:r>
      <w:r w:rsidR="00611A45" w:rsidRPr="00611A45">
        <w:rPr>
          <w:sz w:val="24"/>
          <w:lang w:val="ro-RO"/>
        </w:rPr>
        <w:t xml:space="preserve"> conectate la Internet</w:t>
      </w:r>
      <w:r w:rsidR="00806AC4">
        <w:rPr>
          <w:sz w:val="24"/>
          <w:lang w:val="ro-RO"/>
        </w:rPr>
        <w:t>.</w:t>
      </w:r>
      <w:r w:rsidR="008371E8">
        <w:rPr>
          <w:sz w:val="24"/>
          <w:lang w:val="ro-RO"/>
        </w:rPr>
        <w:t xml:space="preserve"> </w:t>
      </w:r>
      <w:r w:rsidR="009F4107">
        <w:rPr>
          <w:sz w:val="24"/>
          <w:lang w:val="ro-RO"/>
        </w:rPr>
        <w:t xml:space="preserve">Ce este special însă e faptul ca </w:t>
      </w:r>
      <w:r w:rsidR="00026751">
        <w:rPr>
          <w:sz w:val="24"/>
          <w:lang w:val="ro-RO"/>
        </w:rPr>
        <w:t>permite conectarea ș</w:t>
      </w:r>
      <w:r w:rsidR="008371E8">
        <w:rPr>
          <w:sz w:val="24"/>
          <w:lang w:val="ro-RO"/>
        </w:rPr>
        <w:t>i schimbul de date</w:t>
      </w:r>
      <w:r w:rsidR="009F4107">
        <w:rPr>
          <w:sz w:val="24"/>
          <w:lang w:val="ro-RO"/>
        </w:rPr>
        <w:t xml:space="preserve"> dintre dispozitive</w:t>
      </w:r>
      <w:r w:rsidR="007113FC">
        <w:rPr>
          <w:sz w:val="24"/>
          <w:lang w:val="ro-RO"/>
        </w:rPr>
        <w:t xml:space="preserve">, care, cu ajutorul unor sisteme software, pot fi </w:t>
      </w:r>
      <w:r w:rsidR="008371E8">
        <w:rPr>
          <w:sz w:val="24"/>
          <w:lang w:val="ro-RO"/>
        </w:rPr>
        <w:t>folosite in orice domeniu pentru a controla sau automatiza diferite sar</w:t>
      </w:r>
      <w:r w:rsidR="00026751">
        <w:rPr>
          <w:sz w:val="24"/>
          <w:lang w:val="ro-RO"/>
        </w:rPr>
        <w:t>cini sau acț</w:t>
      </w:r>
      <w:r w:rsidR="008371E8">
        <w:rPr>
          <w:sz w:val="24"/>
          <w:lang w:val="ro-RO"/>
        </w:rPr>
        <w:t>iuni.</w:t>
      </w:r>
    </w:p>
    <w:p w14:paraId="0305CB33" w14:textId="2B4B9669" w:rsidR="00026751" w:rsidRDefault="00BD5178" w:rsidP="00876005">
      <w:pPr>
        <w:spacing w:line="360" w:lineRule="auto"/>
        <w:jc w:val="both"/>
        <w:rPr>
          <w:sz w:val="24"/>
          <w:lang w:val="ro-RO"/>
        </w:rPr>
      </w:pPr>
      <w:r>
        <w:rPr>
          <w:sz w:val="24"/>
          <w:lang w:val="ro-RO"/>
        </w:rPr>
        <w:tab/>
      </w:r>
      <w:r w:rsidR="00026751">
        <w:rPr>
          <w:sz w:val="24"/>
          <w:lang w:val="ro-RO"/>
        </w:rPr>
        <w:t xml:space="preserve">Prin intermediul aplicației </w:t>
      </w:r>
      <w:r w:rsidRPr="00BD5178">
        <w:rPr>
          <w:i/>
          <w:sz w:val="24"/>
          <w:lang w:val="ro-RO"/>
        </w:rPr>
        <w:t>„</w:t>
      </w:r>
      <w:r w:rsidR="00510763">
        <w:rPr>
          <w:i/>
          <w:sz w:val="24"/>
          <w:lang w:val="ro-RO"/>
        </w:rPr>
        <w:t>SmartCams</w:t>
      </w:r>
      <w:r w:rsidRPr="00BD5178">
        <w:rPr>
          <w:i/>
          <w:sz w:val="24"/>
          <w:lang w:val="ro-RO"/>
        </w:rPr>
        <w:t>”</w:t>
      </w:r>
      <w:r>
        <w:rPr>
          <w:i/>
          <w:sz w:val="24"/>
          <w:lang w:val="ro-RO"/>
        </w:rPr>
        <w:t xml:space="preserve"> </w:t>
      </w:r>
      <w:r w:rsidR="00026751">
        <w:rPr>
          <w:sz w:val="24"/>
          <w:lang w:val="ro-RO"/>
        </w:rPr>
        <w:t>incercăm sa facilităm</w:t>
      </w:r>
      <w:r w:rsidR="00151082">
        <w:rPr>
          <w:sz w:val="24"/>
          <w:lang w:val="ro-RO"/>
        </w:rPr>
        <w:t xml:space="preserve"> </w:t>
      </w:r>
      <w:r w:rsidR="00026751">
        <w:rPr>
          <w:sz w:val="24"/>
          <w:lang w:val="ro-RO"/>
        </w:rPr>
        <w:t>interacțiunea dintre utilizatori si dispozitive</w:t>
      </w:r>
      <w:r w:rsidR="005F1124">
        <w:rPr>
          <w:sz w:val="24"/>
          <w:lang w:val="ro-RO"/>
        </w:rPr>
        <w:t>le inteligente si sa aducem un plus de siguranța mediului în care trăiește sau își desfășoară activitatea. Aceast lucru se realizează prin transformarea</w:t>
      </w:r>
      <w:r w:rsidR="00026751">
        <w:rPr>
          <w:sz w:val="24"/>
          <w:lang w:val="ro-RO"/>
        </w:rPr>
        <w:t xml:space="preserve"> sistemul de supraveghere</w:t>
      </w:r>
      <w:r w:rsidR="005F1124">
        <w:rPr>
          <w:sz w:val="24"/>
          <w:lang w:val="ro-RO"/>
        </w:rPr>
        <w:t xml:space="preserve"> video</w:t>
      </w:r>
      <w:r w:rsidR="00026751">
        <w:rPr>
          <w:sz w:val="24"/>
          <w:lang w:val="ro-RO"/>
        </w:rPr>
        <w:t xml:space="preserve"> al utilizatorilor</w:t>
      </w:r>
      <w:r w:rsidR="005F1124">
        <w:rPr>
          <w:sz w:val="24"/>
          <w:lang w:val="ro-RO"/>
        </w:rPr>
        <w:t xml:space="preserve"> într-un sistem inteligent care monitorizează</w:t>
      </w:r>
      <w:r w:rsidR="00026751">
        <w:rPr>
          <w:sz w:val="24"/>
          <w:lang w:val="ro-RO"/>
        </w:rPr>
        <w:t xml:space="preserve"> orice eveniment vizibil și, prin intermediul unui set de </w:t>
      </w:r>
      <w:r w:rsidR="00151082">
        <w:rPr>
          <w:sz w:val="24"/>
          <w:lang w:val="ro-RO"/>
        </w:rPr>
        <w:t>reguli definite de utilizatori, reacționeaza la diferite evenimente modificând starea dispozitivelor conectate și trimițând diferite notificări utilizatorilor cu privire la acestea</w:t>
      </w:r>
      <w:r w:rsidR="005F1124">
        <w:rPr>
          <w:sz w:val="24"/>
          <w:lang w:val="ro-RO"/>
        </w:rPr>
        <w:t xml:space="preserve"> sau la posibilele amenințari la siguranta sa sau a mediului supravegheat</w:t>
      </w:r>
      <w:ins w:id="114" w:author="Sabin Buraga" w:date="2018-06-25T14:43:00Z">
        <w:r w:rsidR="00932F31">
          <w:rPr>
            <w:sz w:val="24"/>
            <w:lang w:val="ro-RO"/>
          </w:rPr>
          <w:t xml:space="preserve"> </w:t>
        </w:r>
      </w:ins>
      <w:r w:rsidR="005F1124">
        <w:rPr>
          <w:sz w:val="24"/>
          <w:lang w:val="ro-RO"/>
        </w:rPr>
        <w:t>(e.g incendiu, hoti, etc)</w:t>
      </w:r>
      <w:r w:rsidR="00151082">
        <w:rPr>
          <w:sz w:val="24"/>
          <w:lang w:val="ro-RO"/>
        </w:rPr>
        <w:t>.</w:t>
      </w:r>
    </w:p>
    <w:p w14:paraId="6D4C03D9" w14:textId="66DE6BF0" w:rsidR="00774CC0" w:rsidRDefault="00E24D81" w:rsidP="00876005">
      <w:pPr>
        <w:spacing w:line="360" w:lineRule="auto"/>
        <w:jc w:val="both"/>
        <w:rPr>
          <w:sz w:val="24"/>
          <w:lang w:val="ro-RO"/>
        </w:rPr>
      </w:pPr>
      <w:r>
        <w:rPr>
          <w:sz w:val="24"/>
          <w:lang w:val="ro-RO"/>
        </w:rPr>
        <w:tab/>
      </w:r>
      <w:r w:rsidR="00611A45" w:rsidRPr="00611A45">
        <w:rPr>
          <w:sz w:val="24"/>
          <w:lang w:val="ro-RO"/>
        </w:rPr>
        <w:t xml:space="preserve">Aplicația a fost </w:t>
      </w:r>
      <w:r w:rsidR="00C52F06">
        <w:rPr>
          <w:sz w:val="24"/>
          <w:lang w:val="ro-RO"/>
        </w:rPr>
        <w:t xml:space="preserve">dezvoltată cu ajutorul </w:t>
      </w:r>
      <w:r w:rsidR="00C52F06" w:rsidRPr="00C52F06">
        <w:rPr>
          <w:i/>
          <w:sz w:val="24"/>
          <w:lang w:val="ro-RO"/>
        </w:rPr>
        <w:t>framework</w:t>
      </w:r>
      <w:r w:rsidR="00C52F06">
        <w:rPr>
          <w:sz w:val="24"/>
          <w:lang w:val="ro-RO"/>
        </w:rPr>
        <w:t xml:space="preserve">-ului </w:t>
      </w:r>
      <w:del w:id="115" w:author="Sabin Buraga" w:date="2018-06-25T14:43:00Z">
        <w:r w:rsidR="00C52F06" w:rsidDel="00932F31">
          <w:rPr>
            <w:sz w:val="24"/>
            <w:lang w:val="ro-RO"/>
          </w:rPr>
          <w:delText xml:space="preserve"> </w:delText>
        </w:r>
      </w:del>
      <w:r w:rsidR="00C52F06">
        <w:rPr>
          <w:sz w:val="24"/>
          <w:lang w:val="ro-RO"/>
        </w:rPr>
        <w:t>Django</w:t>
      </w:r>
      <w:r>
        <w:rPr>
          <w:sz w:val="24"/>
          <w:lang w:val="ro-RO"/>
        </w:rPr>
        <w:t xml:space="preserve">, un </w:t>
      </w:r>
      <w:r w:rsidRPr="00E24D81">
        <w:rPr>
          <w:i/>
          <w:sz w:val="24"/>
          <w:lang w:val="ro-RO"/>
        </w:rPr>
        <w:t>framework</w:t>
      </w:r>
      <w:r w:rsidR="006E6605">
        <w:rPr>
          <w:i/>
          <w:sz w:val="24"/>
          <w:lang w:val="ro-RO"/>
        </w:rPr>
        <w:t xml:space="preserve"> </w:t>
      </w:r>
      <w:r w:rsidR="001353B4" w:rsidRPr="001353B4">
        <w:rPr>
          <w:sz w:val="24"/>
          <w:lang w:val="ro-RO"/>
        </w:rPr>
        <w:t>bazat pe</w:t>
      </w:r>
      <w:r w:rsidR="00C52F06">
        <w:rPr>
          <w:sz w:val="24"/>
          <w:lang w:val="ro-RO"/>
        </w:rPr>
        <w:t xml:space="preserve"> limbajul de programare</w:t>
      </w:r>
      <w:r w:rsidR="001353B4">
        <w:rPr>
          <w:i/>
          <w:sz w:val="24"/>
          <w:lang w:val="ro-RO"/>
        </w:rPr>
        <w:t xml:space="preserve"> </w:t>
      </w:r>
      <w:r w:rsidR="00151082">
        <w:rPr>
          <w:sz w:val="24"/>
          <w:lang w:val="ro-RO"/>
        </w:rPr>
        <w:t>Python</w:t>
      </w:r>
      <w:r w:rsidR="00611A45" w:rsidRPr="00611A45">
        <w:rPr>
          <w:sz w:val="24"/>
          <w:lang w:val="ro-RO"/>
        </w:rPr>
        <w:t xml:space="preserve"> pentru dezvoltarea </w:t>
      </w:r>
      <w:r w:rsidR="00C52F06">
        <w:rPr>
          <w:sz w:val="24"/>
          <w:lang w:val="ro-RO"/>
        </w:rPr>
        <w:t>de aplicații web complexe intr-un mod rapid și eficient</w:t>
      </w:r>
      <w:r w:rsidR="00611A45" w:rsidRPr="00611A45">
        <w:rPr>
          <w:sz w:val="24"/>
          <w:lang w:val="ro-RO"/>
        </w:rPr>
        <w:t xml:space="preserve">. </w:t>
      </w:r>
      <w:r w:rsidR="00C52F06">
        <w:rPr>
          <w:sz w:val="24"/>
          <w:lang w:val="ro-RO"/>
        </w:rPr>
        <w:t xml:space="preserve">Notificarea utilizatorilor se realizează prin două metode. Prima este serviciul de </w:t>
      </w:r>
      <w:r w:rsidR="00C52F06" w:rsidRPr="00C52F06">
        <w:rPr>
          <w:i/>
          <w:sz w:val="24"/>
          <w:lang w:val="ro-RO"/>
        </w:rPr>
        <w:t>Push Notification</w:t>
      </w:r>
      <w:r w:rsidR="00C52F06">
        <w:rPr>
          <w:i/>
          <w:sz w:val="24"/>
          <w:lang w:val="ro-RO"/>
        </w:rPr>
        <w:t xml:space="preserve"> </w:t>
      </w:r>
      <w:r w:rsidR="002B6E6F">
        <w:rPr>
          <w:sz w:val="24"/>
          <w:lang w:val="ro-RO"/>
        </w:rPr>
        <w:t xml:space="preserve">suportat de majoritatea </w:t>
      </w:r>
      <w:r w:rsidR="002B6E6F" w:rsidRPr="002B6E6F">
        <w:rPr>
          <w:i/>
          <w:sz w:val="24"/>
          <w:lang w:val="ro-RO"/>
        </w:rPr>
        <w:t>browser</w:t>
      </w:r>
      <w:r w:rsidR="002B6E6F">
        <w:rPr>
          <w:sz w:val="24"/>
          <w:lang w:val="ro-RO"/>
        </w:rPr>
        <w:t xml:space="preserve">-elor. A doua optiune este furnizata de AWS SNS și constă în trimiterea de SMS-uri utilizatorului sau apropiaților acestuia. Pentru  stocarea de date am ales să folosim o baza de date relaționala(e.g MySQL) </w:t>
      </w:r>
      <w:r w:rsidR="00774CC0">
        <w:rPr>
          <w:sz w:val="24"/>
          <w:lang w:val="ro-RO"/>
        </w:rPr>
        <w:t xml:space="preserve">mai puțin pentru imaginile furnizate de camerele de supraveghere, care sunt stocate în </w:t>
      </w:r>
      <w:r w:rsidR="00774CC0" w:rsidRPr="00774CC0">
        <w:rPr>
          <w:i/>
          <w:sz w:val="24"/>
          <w:lang w:val="ro-RO"/>
        </w:rPr>
        <w:t>Cloud</w:t>
      </w:r>
      <w:r w:rsidR="00774CC0">
        <w:rPr>
          <w:sz w:val="24"/>
          <w:lang w:val="ro-RO"/>
        </w:rPr>
        <w:t xml:space="preserve">  de serviciu de stocare AWS S3.</w:t>
      </w:r>
      <w:r w:rsidR="00BF6A05">
        <w:rPr>
          <w:sz w:val="24"/>
          <w:lang w:val="ro-RO"/>
        </w:rPr>
        <w:t xml:space="preserve"> </w:t>
      </w:r>
      <w:r w:rsidR="00E7084E">
        <w:rPr>
          <w:sz w:val="24"/>
          <w:lang w:val="ro-RO"/>
        </w:rPr>
        <w:t>Mai trebuie menționată procesarea acestora, care este realizata cu ajutorul serviciului AWS Rekognition</w:t>
      </w:r>
      <w:r w:rsidR="00DD55F9">
        <w:rPr>
          <w:sz w:val="24"/>
          <w:lang w:val="ro-RO"/>
        </w:rPr>
        <w:t>.</w:t>
      </w:r>
    </w:p>
    <w:p w14:paraId="2E572454" w14:textId="405457BF" w:rsidR="00774CC0" w:rsidRPr="00774CC0" w:rsidRDefault="00774CC0" w:rsidP="00876005">
      <w:pPr>
        <w:spacing w:line="360" w:lineRule="auto"/>
        <w:jc w:val="both"/>
        <w:rPr>
          <w:sz w:val="24"/>
        </w:rPr>
      </w:pPr>
      <w:r>
        <w:rPr>
          <w:sz w:val="24"/>
          <w:lang w:val="ro-RO"/>
        </w:rPr>
        <w:lastRenderedPageBreak/>
        <w:tab/>
        <w:t>Următoare capitole vor prezenta</w:t>
      </w:r>
      <w:r w:rsidR="00DD55F9">
        <w:rPr>
          <w:sz w:val="24"/>
          <w:lang w:val="ro-RO"/>
        </w:rPr>
        <w:t xml:space="preserve"> arhitectura si tehnologiile folosite in </w:t>
      </w:r>
      <w:commentRangeStart w:id="116"/>
      <w:r w:rsidR="00DD55F9">
        <w:rPr>
          <w:sz w:val="24"/>
          <w:lang w:val="ro-RO"/>
        </w:rPr>
        <w:t>dezv</w:t>
      </w:r>
      <w:ins w:id="117" w:author="Alexandru Martinas" w:date="2018-06-25T15:10:00Z">
        <w:r w:rsidR="00C91BB4">
          <w:rPr>
            <w:sz w:val="24"/>
            <w:lang w:val="ro-RO"/>
          </w:rPr>
          <w:t>o</w:t>
        </w:r>
      </w:ins>
      <w:r w:rsidR="00DD55F9">
        <w:rPr>
          <w:sz w:val="24"/>
          <w:lang w:val="ro-RO"/>
        </w:rPr>
        <w:t>l</w:t>
      </w:r>
      <w:del w:id="118" w:author="Alexandru Martinas" w:date="2018-06-25T15:10:00Z">
        <w:r w:rsidR="00DD55F9" w:rsidDel="00C91BB4">
          <w:rPr>
            <w:sz w:val="24"/>
            <w:lang w:val="ro-RO"/>
          </w:rPr>
          <w:delText>o</w:delText>
        </w:r>
      </w:del>
      <w:r w:rsidR="00DD55F9">
        <w:rPr>
          <w:sz w:val="24"/>
          <w:lang w:val="ro-RO"/>
        </w:rPr>
        <w:t xml:space="preserve">tarea </w:t>
      </w:r>
      <w:commentRangeEnd w:id="116"/>
      <w:r w:rsidR="00932F31">
        <w:rPr>
          <w:rStyle w:val="CommentReference"/>
        </w:rPr>
        <w:commentReference w:id="116"/>
      </w:r>
      <w:r w:rsidR="00DD55F9">
        <w:rPr>
          <w:sz w:val="24"/>
          <w:lang w:val="ro-RO"/>
        </w:rPr>
        <w:t xml:space="preserve">aplicației. Se va detalia </w:t>
      </w:r>
      <w:r w:rsidR="006B2DFF">
        <w:rPr>
          <w:sz w:val="24"/>
          <w:lang w:val="ro-RO"/>
        </w:rPr>
        <w:t>soluția oferita si avantajele acesteia</w:t>
      </w:r>
      <w:r w:rsidR="00DD55F9">
        <w:rPr>
          <w:sz w:val="24"/>
          <w:lang w:val="ro-RO"/>
        </w:rPr>
        <w:t>. De aseme</w:t>
      </w:r>
      <w:r w:rsidR="006B2DFF">
        <w:rPr>
          <w:sz w:val="24"/>
          <w:lang w:val="ro-RO"/>
        </w:rPr>
        <w:t>nea, se va prezenta modul de utilizare al aplicației impreună cu</w:t>
      </w:r>
      <w:r w:rsidR="00DD55F9">
        <w:rPr>
          <w:sz w:val="24"/>
          <w:lang w:val="ro-RO"/>
        </w:rPr>
        <w:t xml:space="preserve"> exemplifica</w:t>
      </w:r>
      <w:r w:rsidR="006B2DFF">
        <w:rPr>
          <w:sz w:val="24"/>
          <w:lang w:val="ro-RO"/>
        </w:rPr>
        <w:t xml:space="preserve">rea unor posibile scenarii majore. </w:t>
      </w:r>
      <w:r w:rsidR="002D7577">
        <w:rPr>
          <w:sz w:val="24"/>
          <w:lang w:val="ro-RO"/>
        </w:rPr>
        <w:t xml:space="preserve">Prezenta lucrare se incheie cu un capitol rezervat concluziilor si a unor posibile imbunătățiri.   </w:t>
      </w:r>
    </w:p>
    <w:p w14:paraId="106B48D0" w14:textId="77777777" w:rsidR="00D25E04" w:rsidRDefault="00D25E04" w:rsidP="00876005">
      <w:pPr>
        <w:spacing w:line="360" w:lineRule="auto"/>
        <w:jc w:val="both"/>
        <w:rPr>
          <w:sz w:val="24"/>
          <w:lang w:val="ro-RO"/>
        </w:rPr>
      </w:pPr>
    </w:p>
    <w:p w14:paraId="7468EE32" w14:textId="77777777" w:rsidR="002D7577" w:rsidRPr="00182B6D" w:rsidRDefault="002D7577" w:rsidP="00876005">
      <w:pPr>
        <w:spacing w:line="360" w:lineRule="auto"/>
        <w:jc w:val="both"/>
        <w:rPr>
          <w:sz w:val="24"/>
        </w:rPr>
      </w:pPr>
    </w:p>
    <w:p w14:paraId="7ED50F47" w14:textId="77777777" w:rsidR="00D25E04" w:rsidRDefault="00D25E04" w:rsidP="00876005">
      <w:pPr>
        <w:spacing w:line="360" w:lineRule="auto"/>
        <w:jc w:val="right"/>
        <w:rPr>
          <w:sz w:val="24"/>
          <w:lang w:val="ro-RO"/>
        </w:rPr>
      </w:pPr>
    </w:p>
    <w:p w14:paraId="73BF4AA3" w14:textId="77777777" w:rsidR="004D7E2E" w:rsidRDefault="004D7E2E" w:rsidP="00876005">
      <w:pPr>
        <w:spacing w:line="360" w:lineRule="auto"/>
        <w:jc w:val="right"/>
        <w:rPr>
          <w:sz w:val="24"/>
          <w:lang w:val="ro-RO"/>
        </w:rPr>
      </w:pPr>
    </w:p>
    <w:p w14:paraId="20A42F7A" w14:textId="77777777" w:rsidR="004D7E2E" w:rsidRDefault="004D7E2E" w:rsidP="00876005">
      <w:pPr>
        <w:spacing w:line="360" w:lineRule="auto"/>
        <w:jc w:val="right"/>
        <w:rPr>
          <w:sz w:val="24"/>
          <w:lang w:val="ro-RO"/>
        </w:rPr>
      </w:pPr>
    </w:p>
    <w:p w14:paraId="55BE30AA" w14:textId="77777777" w:rsidR="004D7E2E" w:rsidRDefault="004D7E2E" w:rsidP="00876005">
      <w:pPr>
        <w:spacing w:line="360" w:lineRule="auto"/>
        <w:jc w:val="right"/>
        <w:rPr>
          <w:sz w:val="24"/>
          <w:lang w:val="ro-RO"/>
        </w:rPr>
      </w:pPr>
    </w:p>
    <w:p w14:paraId="7C5DBF53" w14:textId="77777777" w:rsidR="004D7E2E" w:rsidRDefault="004D7E2E" w:rsidP="00876005">
      <w:pPr>
        <w:spacing w:line="360" w:lineRule="auto"/>
        <w:jc w:val="right"/>
        <w:rPr>
          <w:sz w:val="24"/>
          <w:lang w:val="ro-RO"/>
        </w:rPr>
      </w:pPr>
    </w:p>
    <w:p w14:paraId="3381BDA0" w14:textId="77777777" w:rsidR="004D7E2E" w:rsidRDefault="004D7E2E" w:rsidP="00876005">
      <w:pPr>
        <w:spacing w:line="360" w:lineRule="auto"/>
        <w:jc w:val="right"/>
        <w:rPr>
          <w:sz w:val="24"/>
          <w:lang w:val="ro-RO"/>
        </w:rPr>
      </w:pPr>
    </w:p>
    <w:p w14:paraId="13548150" w14:textId="77777777" w:rsidR="004D7E2E" w:rsidRDefault="004D7E2E" w:rsidP="00876005">
      <w:pPr>
        <w:spacing w:line="360" w:lineRule="auto"/>
        <w:jc w:val="right"/>
        <w:rPr>
          <w:sz w:val="24"/>
          <w:lang w:val="ro-RO"/>
        </w:rPr>
      </w:pPr>
    </w:p>
    <w:p w14:paraId="2BF199E7" w14:textId="77777777" w:rsidR="004D7E2E" w:rsidRDefault="004D7E2E" w:rsidP="00876005">
      <w:pPr>
        <w:spacing w:line="360" w:lineRule="auto"/>
        <w:jc w:val="right"/>
        <w:rPr>
          <w:sz w:val="24"/>
          <w:lang w:val="ro-RO"/>
        </w:rPr>
      </w:pPr>
    </w:p>
    <w:p w14:paraId="6EAA0377" w14:textId="77777777" w:rsidR="004D7E2E" w:rsidRDefault="004D7E2E" w:rsidP="00876005">
      <w:pPr>
        <w:spacing w:line="360" w:lineRule="auto"/>
        <w:jc w:val="right"/>
        <w:rPr>
          <w:sz w:val="24"/>
          <w:lang w:val="ro-RO"/>
        </w:rPr>
      </w:pPr>
    </w:p>
    <w:p w14:paraId="0B53D030" w14:textId="77777777" w:rsidR="004D7E2E" w:rsidRDefault="004D7E2E" w:rsidP="00876005">
      <w:pPr>
        <w:spacing w:line="360" w:lineRule="auto"/>
        <w:jc w:val="right"/>
        <w:rPr>
          <w:sz w:val="24"/>
          <w:lang w:val="ro-RO"/>
        </w:rPr>
      </w:pPr>
    </w:p>
    <w:p w14:paraId="296680E7" w14:textId="77777777" w:rsidR="004D7E2E" w:rsidRDefault="004D7E2E" w:rsidP="00876005">
      <w:pPr>
        <w:spacing w:line="360" w:lineRule="auto"/>
        <w:jc w:val="right"/>
        <w:rPr>
          <w:sz w:val="24"/>
          <w:lang w:val="ro-RO"/>
        </w:rPr>
      </w:pPr>
    </w:p>
    <w:p w14:paraId="5C6BF1FC" w14:textId="77777777" w:rsidR="004D7E2E" w:rsidRDefault="004D7E2E" w:rsidP="00876005">
      <w:pPr>
        <w:spacing w:line="360" w:lineRule="auto"/>
        <w:jc w:val="right"/>
        <w:rPr>
          <w:sz w:val="24"/>
          <w:lang w:val="ro-RO"/>
        </w:rPr>
      </w:pPr>
    </w:p>
    <w:p w14:paraId="342F491C" w14:textId="77777777" w:rsidR="004D7E2E" w:rsidRDefault="004D7E2E" w:rsidP="00876005">
      <w:pPr>
        <w:spacing w:line="360" w:lineRule="auto"/>
        <w:jc w:val="right"/>
        <w:rPr>
          <w:sz w:val="24"/>
          <w:lang w:val="ro-RO"/>
        </w:rPr>
      </w:pPr>
    </w:p>
    <w:p w14:paraId="1514749E" w14:textId="77777777" w:rsidR="004D7E2E" w:rsidRDefault="004D7E2E" w:rsidP="00876005">
      <w:pPr>
        <w:spacing w:line="360" w:lineRule="auto"/>
        <w:jc w:val="right"/>
        <w:rPr>
          <w:sz w:val="24"/>
          <w:lang w:val="ro-RO"/>
        </w:rPr>
      </w:pPr>
    </w:p>
    <w:p w14:paraId="4CCA82C7" w14:textId="77777777" w:rsidR="004D7E2E" w:rsidRDefault="004D7E2E" w:rsidP="00876005">
      <w:pPr>
        <w:spacing w:line="360" w:lineRule="auto"/>
        <w:jc w:val="right"/>
        <w:rPr>
          <w:sz w:val="24"/>
          <w:lang w:val="ro-RO"/>
        </w:rPr>
      </w:pPr>
    </w:p>
    <w:p w14:paraId="1007DAAC" w14:textId="77777777" w:rsidR="004D7E2E" w:rsidRDefault="004D7E2E" w:rsidP="00876005">
      <w:pPr>
        <w:spacing w:line="360" w:lineRule="auto"/>
        <w:jc w:val="right"/>
        <w:rPr>
          <w:sz w:val="24"/>
          <w:lang w:val="ro-RO"/>
        </w:rPr>
      </w:pPr>
      <w:bookmarkStart w:id="119" w:name="_GoBack"/>
      <w:bookmarkEnd w:id="119"/>
    </w:p>
    <w:p w14:paraId="3CDFE0B4" w14:textId="77777777" w:rsidR="00151082" w:rsidRDefault="00151082" w:rsidP="00C95BE6">
      <w:pPr>
        <w:spacing w:line="360" w:lineRule="auto"/>
        <w:rPr>
          <w:sz w:val="24"/>
          <w:lang w:val="ro-RO"/>
        </w:rPr>
      </w:pPr>
    </w:p>
    <w:sdt>
      <w:sdtPr>
        <w:rPr>
          <w:rFonts w:asciiTheme="minorHAnsi" w:eastAsiaTheme="minorHAnsi" w:hAnsiTheme="minorHAnsi" w:cstheme="minorBidi"/>
          <w:color w:val="auto"/>
          <w:sz w:val="24"/>
          <w:szCs w:val="24"/>
        </w:rPr>
        <w:id w:val="325318906"/>
        <w:docPartObj>
          <w:docPartGallery w:val="Table of Contents"/>
          <w:docPartUnique/>
        </w:docPartObj>
      </w:sdtPr>
      <w:sdtEndPr>
        <w:rPr>
          <w:b/>
          <w:bCs/>
          <w:noProof/>
          <w:lang w:val="ro-RO"/>
        </w:rPr>
      </w:sdtEndPr>
      <w:sdtContent>
        <w:p w14:paraId="5B308317" w14:textId="33A49823" w:rsidR="00D25E04" w:rsidRPr="00C95BE6" w:rsidRDefault="00542F0D" w:rsidP="00876005">
          <w:pPr>
            <w:pStyle w:val="TOCHeading"/>
            <w:spacing w:line="360" w:lineRule="auto"/>
            <w:rPr>
              <w:lang w:val="ro-RO"/>
            </w:rPr>
          </w:pPr>
          <w:r w:rsidRPr="00C95BE6">
            <w:rPr>
              <w:lang w:val="ro-RO"/>
            </w:rPr>
            <w:t>Cuprins</w:t>
          </w:r>
        </w:p>
        <w:p w14:paraId="01C66515" w14:textId="77777777" w:rsidR="00C95BE6" w:rsidRPr="00C95BE6" w:rsidRDefault="00D25E04">
          <w:pPr>
            <w:pStyle w:val="TOC1"/>
            <w:tabs>
              <w:tab w:val="right" w:leader="dot" w:pos="8832"/>
            </w:tabs>
            <w:rPr>
              <w:rFonts w:eastAsiaTheme="minorEastAsia"/>
              <w:noProof/>
              <w:sz w:val="24"/>
              <w:szCs w:val="24"/>
            </w:rPr>
          </w:pPr>
          <w:r w:rsidRPr="00C95BE6">
            <w:rPr>
              <w:sz w:val="24"/>
              <w:szCs w:val="24"/>
              <w:lang w:val="ro-RO"/>
            </w:rPr>
            <w:fldChar w:fldCharType="begin"/>
          </w:r>
          <w:r w:rsidRPr="00C95BE6">
            <w:rPr>
              <w:sz w:val="24"/>
              <w:szCs w:val="24"/>
              <w:lang w:val="ro-RO"/>
            </w:rPr>
            <w:instrText xml:space="preserve"> TOC \o "1-3" \h \z \u </w:instrText>
          </w:r>
          <w:r w:rsidRPr="00C95BE6">
            <w:rPr>
              <w:sz w:val="24"/>
              <w:szCs w:val="24"/>
              <w:lang w:val="ro-RO"/>
            </w:rPr>
            <w:fldChar w:fldCharType="separate"/>
          </w:r>
          <w:hyperlink w:anchor="_Toc517825233" w:history="1">
            <w:r w:rsidR="00C95BE6" w:rsidRPr="00C95BE6">
              <w:rPr>
                <w:rStyle w:val="Hyperlink"/>
                <w:noProof/>
                <w:sz w:val="24"/>
                <w:szCs w:val="24"/>
                <w:lang w:val="ro-RO"/>
              </w:rPr>
              <w:t>1.Introducere</w:t>
            </w:r>
            <w:r w:rsidR="00C95BE6" w:rsidRPr="00C95BE6">
              <w:rPr>
                <w:noProof/>
                <w:webHidden/>
                <w:sz w:val="24"/>
                <w:szCs w:val="24"/>
              </w:rPr>
              <w:tab/>
            </w:r>
            <w:r w:rsidR="00C95BE6" w:rsidRPr="00C95BE6">
              <w:rPr>
                <w:noProof/>
                <w:webHidden/>
                <w:sz w:val="24"/>
                <w:szCs w:val="24"/>
              </w:rPr>
              <w:fldChar w:fldCharType="begin"/>
            </w:r>
            <w:r w:rsidR="00C95BE6" w:rsidRPr="00C95BE6">
              <w:rPr>
                <w:noProof/>
                <w:webHidden/>
                <w:sz w:val="24"/>
                <w:szCs w:val="24"/>
              </w:rPr>
              <w:instrText xml:space="preserve"> PAGEREF _Toc517825233 \h </w:instrText>
            </w:r>
            <w:r w:rsidR="00C95BE6" w:rsidRPr="00C95BE6">
              <w:rPr>
                <w:noProof/>
                <w:webHidden/>
                <w:sz w:val="24"/>
                <w:szCs w:val="24"/>
              </w:rPr>
            </w:r>
            <w:r w:rsidR="00C95BE6" w:rsidRPr="00C95BE6">
              <w:rPr>
                <w:noProof/>
                <w:webHidden/>
                <w:sz w:val="24"/>
                <w:szCs w:val="24"/>
              </w:rPr>
              <w:fldChar w:fldCharType="separate"/>
            </w:r>
            <w:r w:rsidR="00453AA9">
              <w:rPr>
                <w:noProof/>
                <w:webHidden/>
                <w:sz w:val="24"/>
                <w:szCs w:val="24"/>
              </w:rPr>
              <w:t>8</w:t>
            </w:r>
            <w:r w:rsidR="00C95BE6" w:rsidRPr="00C95BE6">
              <w:rPr>
                <w:noProof/>
                <w:webHidden/>
                <w:sz w:val="24"/>
                <w:szCs w:val="24"/>
              </w:rPr>
              <w:fldChar w:fldCharType="end"/>
            </w:r>
          </w:hyperlink>
        </w:p>
        <w:p w14:paraId="332094F8" w14:textId="77777777" w:rsidR="00C95BE6" w:rsidRPr="00C95BE6" w:rsidRDefault="00C95BE6">
          <w:pPr>
            <w:pStyle w:val="TOC2"/>
            <w:tabs>
              <w:tab w:val="left" w:pos="880"/>
              <w:tab w:val="right" w:leader="dot" w:pos="8832"/>
            </w:tabs>
            <w:rPr>
              <w:rFonts w:eastAsiaTheme="minorEastAsia"/>
              <w:noProof/>
              <w:sz w:val="24"/>
              <w:szCs w:val="24"/>
            </w:rPr>
          </w:pPr>
          <w:hyperlink w:anchor="_Toc517825234" w:history="1">
            <w:r w:rsidRPr="00C95BE6">
              <w:rPr>
                <w:rStyle w:val="Hyperlink"/>
                <w:noProof/>
                <w:sz w:val="24"/>
                <w:szCs w:val="24"/>
                <w:lang w:val="ro-RO"/>
              </w:rPr>
              <w:t>1.1</w:t>
            </w:r>
            <w:r w:rsidRPr="00C95BE6">
              <w:rPr>
                <w:rFonts w:eastAsiaTheme="minorEastAsia"/>
                <w:noProof/>
                <w:sz w:val="24"/>
                <w:szCs w:val="24"/>
              </w:rPr>
              <w:tab/>
            </w:r>
            <w:r w:rsidRPr="00C95BE6">
              <w:rPr>
                <w:rStyle w:val="Hyperlink"/>
                <w:noProof/>
                <w:sz w:val="24"/>
                <w:szCs w:val="24"/>
                <w:lang w:val="ro-RO"/>
              </w:rPr>
              <w:t>Obiective</w:t>
            </w:r>
            <w:r w:rsidRPr="00C95BE6">
              <w:rPr>
                <w:noProof/>
                <w:webHidden/>
                <w:sz w:val="24"/>
                <w:szCs w:val="24"/>
              </w:rPr>
              <w:tab/>
            </w:r>
            <w:r w:rsidRPr="00C95BE6">
              <w:rPr>
                <w:noProof/>
                <w:webHidden/>
                <w:sz w:val="24"/>
                <w:szCs w:val="24"/>
              </w:rPr>
              <w:fldChar w:fldCharType="begin"/>
            </w:r>
            <w:r w:rsidRPr="00C95BE6">
              <w:rPr>
                <w:noProof/>
                <w:webHidden/>
                <w:sz w:val="24"/>
                <w:szCs w:val="24"/>
              </w:rPr>
              <w:instrText xml:space="preserve"> PAGEREF _Toc517825234 \h </w:instrText>
            </w:r>
            <w:r w:rsidRPr="00C95BE6">
              <w:rPr>
                <w:noProof/>
                <w:webHidden/>
                <w:sz w:val="24"/>
                <w:szCs w:val="24"/>
              </w:rPr>
            </w:r>
            <w:r w:rsidRPr="00C95BE6">
              <w:rPr>
                <w:noProof/>
                <w:webHidden/>
                <w:sz w:val="24"/>
                <w:szCs w:val="24"/>
              </w:rPr>
              <w:fldChar w:fldCharType="separate"/>
            </w:r>
            <w:r w:rsidR="00453AA9">
              <w:rPr>
                <w:noProof/>
                <w:webHidden/>
                <w:sz w:val="24"/>
                <w:szCs w:val="24"/>
              </w:rPr>
              <w:t>8</w:t>
            </w:r>
            <w:r w:rsidRPr="00C95BE6">
              <w:rPr>
                <w:noProof/>
                <w:webHidden/>
                <w:sz w:val="24"/>
                <w:szCs w:val="24"/>
              </w:rPr>
              <w:fldChar w:fldCharType="end"/>
            </w:r>
          </w:hyperlink>
        </w:p>
        <w:p w14:paraId="03FFCCBC" w14:textId="77777777" w:rsidR="00C95BE6" w:rsidRPr="00C95BE6" w:rsidRDefault="00C95BE6">
          <w:pPr>
            <w:pStyle w:val="TOC2"/>
            <w:tabs>
              <w:tab w:val="left" w:pos="880"/>
              <w:tab w:val="right" w:leader="dot" w:pos="8832"/>
            </w:tabs>
            <w:rPr>
              <w:rFonts w:eastAsiaTheme="minorEastAsia"/>
              <w:noProof/>
              <w:sz w:val="24"/>
              <w:szCs w:val="24"/>
            </w:rPr>
          </w:pPr>
          <w:hyperlink w:anchor="_Toc517825235" w:history="1">
            <w:r w:rsidRPr="00C95BE6">
              <w:rPr>
                <w:rStyle w:val="Hyperlink"/>
                <w:noProof/>
                <w:sz w:val="24"/>
                <w:szCs w:val="24"/>
                <w:lang w:val="ro-RO"/>
              </w:rPr>
              <w:t>1.2</w:t>
            </w:r>
            <w:r w:rsidRPr="00C95BE6">
              <w:rPr>
                <w:rFonts w:eastAsiaTheme="minorEastAsia"/>
                <w:noProof/>
                <w:sz w:val="24"/>
                <w:szCs w:val="24"/>
              </w:rPr>
              <w:tab/>
            </w:r>
            <w:r w:rsidRPr="00C95BE6">
              <w:rPr>
                <w:rStyle w:val="Hyperlink"/>
                <w:noProof/>
                <w:sz w:val="24"/>
                <w:szCs w:val="24"/>
                <w:lang w:val="ro-RO"/>
              </w:rPr>
              <w:t>Formularea problemei</w:t>
            </w:r>
            <w:r w:rsidRPr="00C95BE6">
              <w:rPr>
                <w:noProof/>
                <w:webHidden/>
                <w:sz w:val="24"/>
                <w:szCs w:val="24"/>
              </w:rPr>
              <w:tab/>
            </w:r>
            <w:r w:rsidRPr="00C95BE6">
              <w:rPr>
                <w:noProof/>
                <w:webHidden/>
                <w:sz w:val="24"/>
                <w:szCs w:val="24"/>
              </w:rPr>
              <w:fldChar w:fldCharType="begin"/>
            </w:r>
            <w:r w:rsidRPr="00C95BE6">
              <w:rPr>
                <w:noProof/>
                <w:webHidden/>
                <w:sz w:val="24"/>
                <w:szCs w:val="24"/>
              </w:rPr>
              <w:instrText xml:space="preserve"> PAGEREF _Toc517825235 \h </w:instrText>
            </w:r>
            <w:r w:rsidRPr="00C95BE6">
              <w:rPr>
                <w:noProof/>
                <w:webHidden/>
                <w:sz w:val="24"/>
                <w:szCs w:val="24"/>
              </w:rPr>
            </w:r>
            <w:r w:rsidRPr="00C95BE6">
              <w:rPr>
                <w:noProof/>
                <w:webHidden/>
                <w:sz w:val="24"/>
                <w:szCs w:val="24"/>
              </w:rPr>
              <w:fldChar w:fldCharType="separate"/>
            </w:r>
            <w:r w:rsidR="00453AA9">
              <w:rPr>
                <w:noProof/>
                <w:webHidden/>
                <w:sz w:val="24"/>
                <w:szCs w:val="24"/>
              </w:rPr>
              <w:t>8</w:t>
            </w:r>
            <w:r w:rsidRPr="00C95BE6">
              <w:rPr>
                <w:noProof/>
                <w:webHidden/>
                <w:sz w:val="24"/>
                <w:szCs w:val="24"/>
              </w:rPr>
              <w:fldChar w:fldCharType="end"/>
            </w:r>
          </w:hyperlink>
        </w:p>
        <w:p w14:paraId="075DFC3A" w14:textId="77777777" w:rsidR="00C95BE6" w:rsidRPr="00C95BE6" w:rsidRDefault="00C95BE6">
          <w:pPr>
            <w:pStyle w:val="TOC2"/>
            <w:tabs>
              <w:tab w:val="left" w:pos="880"/>
              <w:tab w:val="right" w:leader="dot" w:pos="8832"/>
            </w:tabs>
            <w:rPr>
              <w:rFonts w:eastAsiaTheme="minorEastAsia"/>
              <w:noProof/>
              <w:sz w:val="24"/>
              <w:szCs w:val="24"/>
            </w:rPr>
          </w:pPr>
          <w:hyperlink w:anchor="_Toc517825236" w:history="1">
            <w:r w:rsidRPr="00C95BE6">
              <w:rPr>
                <w:rStyle w:val="Hyperlink"/>
                <w:noProof/>
                <w:sz w:val="24"/>
                <w:szCs w:val="24"/>
                <w:lang w:val="ro-RO"/>
              </w:rPr>
              <w:t>1.3</w:t>
            </w:r>
            <w:r w:rsidRPr="00C95BE6">
              <w:rPr>
                <w:rFonts w:eastAsiaTheme="minorEastAsia"/>
                <w:noProof/>
                <w:sz w:val="24"/>
                <w:szCs w:val="24"/>
              </w:rPr>
              <w:tab/>
            </w:r>
            <w:r w:rsidRPr="00C95BE6">
              <w:rPr>
                <w:rStyle w:val="Hyperlink"/>
                <w:noProof/>
                <w:sz w:val="24"/>
                <w:szCs w:val="24"/>
                <w:lang w:val="ro-RO"/>
              </w:rPr>
              <w:t>Soluții existente</w:t>
            </w:r>
            <w:r w:rsidRPr="00C95BE6">
              <w:rPr>
                <w:noProof/>
                <w:webHidden/>
                <w:sz w:val="24"/>
                <w:szCs w:val="24"/>
              </w:rPr>
              <w:tab/>
            </w:r>
            <w:r w:rsidRPr="00C95BE6">
              <w:rPr>
                <w:noProof/>
                <w:webHidden/>
                <w:sz w:val="24"/>
                <w:szCs w:val="24"/>
              </w:rPr>
              <w:fldChar w:fldCharType="begin"/>
            </w:r>
            <w:r w:rsidRPr="00C95BE6">
              <w:rPr>
                <w:noProof/>
                <w:webHidden/>
                <w:sz w:val="24"/>
                <w:szCs w:val="24"/>
              </w:rPr>
              <w:instrText xml:space="preserve"> PAGEREF _Toc517825236 \h </w:instrText>
            </w:r>
            <w:r w:rsidRPr="00C95BE6">
              <w:rPr>
                <w:noProof/>
                <w:webHidden/>
                <w:sz w:val="24"/>
                <w:szCs w:val="24"/>
              </w:rPr>
            </w:r>
            <w:r w:rsidRPr="00C95BE6">
              <w:rPr>
                <w:noProof/>
                <w:webHidden/>
                <w:sz w:val="24"/>
                <w:szCs w:val="24"/>
              </w:rPr>
              <w:fldChar w:fldCharType="separate"/>
            </w:r>
            <w:r w:rsidR="00453AA9">
              <w:rPr>
                <w:noProof/>
                <w:webHidden/>
                <w:sz w:val="24"/>
                <w:szCs w:val="24"/>
              </w:rPr>
              <w:t>8</w:t>
            </w:r>
            <w:r w:rsidRPr="00C95BE6">
              <w:rPr>
                <w:noProof/>
                <w:webHidden/>
                <w:sz w:val="24"/>
                <w:szCs w:val="24"/>
              </w:rPr>
              <w:fldChar w:fldCharType="end"/>
            </w:r>
          </w:hyperlink>
        </w:p>
        <w:p w14:paraId="3BA1EBD3" w14:textId="77777777" w:rsidR="00C95BE6" w:rsidRPr="00C95BE6" w:rsidRDefault="00C95BE6">
          <w:pPr>
            <w:pStyle w:val="TOC2"/>
            <w:tabs>
              <w:tab w:val="left" w:pos="880"/>
              <w:tab w:val="right" w:leader="dot" w:pos="8832"/>
            </w:tabs>
            <w:rPr>
              <w:rFonts w:eastAsiaTheme="minorEastAsia"/>
              <w:noProof/>
              <w:sz w:val="24"/>
              <w:szCs w:val="24"/>
            </w:rPr>
          </w:pPr>
          <w:hyperlink w:anchor="_Toc517825237" w:history="1">
            <w:r w:rsidRPr="00C95BE6">
              <w:rPr>
                <w:rStyle w:val="Hyperlink"/>
                <w:noProof/>
                <w:sz w:val="24"/>
                <w:szCs w:val="24"/>
                <w:lang w:val="ro-RO"/>
              </w:rPr>
              <w:t>1.4</w:t>
            </w:r>
            <w:r w:rsidRPr="00C95BE6">
              <w:rPr>
                <w:rFonts w:eastAsiaTheme="minorEastAsia"/>
                <w:noProof/>
                <w:sz w:val="24"/>
                <w:szCs w:val="24"/>
              </w:rPr>
              <w:tab/>
            </w:r>
            <w:r w:rsidRPr="00C95BE6">
              <w:rPr>
                <w:rStyle w:val="Hyperlink"/>
                <w:noProof/>
                <w:sz w:val="24"/>
                <w:szCs w:val="24"/>
                <w:lang w:val="ro-RO"/>
              </w:rPr>
              <w:t>Prezentarea soluției</w:t>
            </w:r>
            <w:r w:rsidRPr="00C95BE6">
              <w:rPr>
                <w:noProof/>
                <w:webHidden/>
                <w:sz w:val="24"/>
                <w:szCs w:val="24"/>
              </w:rPr>
              <w:tab/>
            </w:r>
            <w:r w:rsidRPr="00C95BE6">
              <w:rPr>
                <w:noProof/>
                <w:webHidden/>
                <w:sz w:val="24"/>
                <w:szCs w:val="24"/>
              </w:rPr>
              <w:fldChar w:fldCharType="begin"/>
            </w:r>
            <w:r w:rsidRPr="00C95BE6">
              <w:rPr>
                <w:noProof/>
                <w:webHidden/>
                <w:sz w:val="24"/>
                <w:szCs w:val="24"/>
              </w:rPr>
              <w:instrText xml:space="preserve"> PAGEREF _Toc517825237 \h </w:instrText>
            </w:r>
            <w:r w:rsidRPr="00C95BE6">
              <w:rPr>
                <w:noProof/>
                <w:webHidden/>
                <w:sz w:val="24"/>
                <w:szCs w:val="24"/>
              </w:rPr>
            </w:r>
            <w:r w:rsidRPr="00C95BE6">
              <w:rPr>
                <w:noProof/>
                <w:webHidden/>
                <w:sz w:val="24"/>
                <w:szCs w:val="24"/>
              </w:rPr>
              <w:fldChar w:fldCharType="separate"/>
            </w:r>
            <w:r w:rsidR="00453AA9">
              <w:rPr>
                <w:noProof/>
                <w:webHidden/>
                <w:sz w:val="24"/>
                <w:szCs w:val="24"/>
              </w:rPr>
              <w:t>9</w:t>
            </w:r>
            <w:r w:rsidRPr="00C95BE6">
              <w:rPr>
                <w:noProof/>
                <w:webHidden/>
                <w:sz w:val="24"/>
                <w:szCs w:val="24"/>
              </w:rPr>
              <w:fldChar w:fldCharType="end"/>
            </w:r>
          </w:hyperlink>
        </w:p>
        <w:p w14:paraId="4DE0E4AE" w14:textId="77777777" w:rsidR="00C95BE6" w:rsidRPr="00C95BE6" w:rsidRDefault="00C95BE6">
          <w:pPr>
            <w:pStyle w:val="TOC1"/>
            <w:tabs>
              <w:tab w:val="right" w:leader="dot" w:pos="8832"/>
            </w:tabs>
            <w:rPr>
              <w:rFonts w:eastAsiaTheme="minorEastAsia"/>
              <w:noProof/>
              <w:sz w:val="24"/>
              <w:szCs w:val="24"/>
            </w:rPr>
          </w:pPr>
          <w:hyperlink w:anchor="_Toc517825238" w:history="1">
            <w:r w:rsidRPr="00C95BE6">
              <w:rPr>
                <w:rStyle w:val="Hyperlink"/>
                <w:noProof/>
                <w:sz w:val="24"/>
                <w:szCs w:val="24"/>
                <w:lang w:val="ro-RO"/>
              </w:rPr>
              <w:t>2. Analiza și proiectarea aplicației</w:t>
            </w:r>
            <w:r w:rsidRPr="00C95BE6">
              <w:rPr>
                <w:noProof/>
                <w:webHidden/>
                <w:sz w:val="24"/>
                <w:szCs w:val="24"/>
              </w:rPr>
              <w:tab/>
            </w:r>
            <w:r w:rsidRPr="00C95BE6">
              <w:rPr>
                <w:noProof/>
                <w:webHidden/>
                <w:sz w:val="24"/>
                <w:szCs w:val="24"/>
              </w:rPr>
              <w:fldChar w:fldCharType="begin"/>
            </w:r>
            <w:r w:rsidRPr="00C95BE6">
              <w:rPr>
                <w:noProof/>
                <w:webHidden/>
                <w:sz w:val="24"/>
                <w:szCs w:val="24"/>
              </w:rPr>
              <w:instrText xml:space="preserve"> PAGEREF _Toc517825238 \h </w:instrText>
            </w:r>
            <w:r w:rsidRPr="00C95BE6">
              <w:rPr>
                <w:noProof/>
                <w:webHidden/>
                <w:sz w:val="24"/>
                <w:szCs w:val="24"/>
              </w:rPr>
            </w:r>
            <w:r w:rsidRPr="00C95BE6">
              <w:rPr>
                <w:noProof/>
                <w:webHidden/>
                <w:sz w:val="24"/>
                <w:szCs w:val="24"/>
              </w:rPr>
              <w:fldChar w:fldCharType="separate"/>
            </w:r>
            <w:r w:rsidR="00453AA9">
              <w:rPr>
                <w:noProof/>
                <w:webHidden/>
                <w:sz w:val="24"/>
                <w:szCs w:val="24"/>
              </w:rPr>
              <w:t>10</w:t>
            </w:r>
            <w:r w:rsidRPr="00C95BE6">
              <w:rPr>
                <w:noProof/>
                <w:webHidden/>
                <w:sz w:val="24"/>
                <w:szCs w:val="24"/>
              </w:rPr>
              <w:fldChar w:fldCharType="end"/>
            </w:r>
          </w:hyperlink>
        </w:p>
        <w:p w14:paraId="47B1B7AF" w14:textId="77777777" w:rsidR="00C95BE6" w:rsidRPr="00C95BE6" w:rsidRDefault="00C95BE6">
          <w:pPr>
            <w:pStyle w:val="TOC2"/>
            <w:tabs>
              <w:tab w:val="right" w:leader="dot" w:pos="8832"/>
            </w:tabs>
            <w:rPr>
              <w:rFonts w:eastAsiaTheme="minorEastAsia"/>
              <w:noProof/>
              <w:sz w:val="24"/>
              <w:szCs w:val="24"/>
            </w:rPr>
          </w:pPr>
          <w:hyperlink w:anchor="_Toc517825239" w:history="1">
            <w:r w:rsidRPr="00C95BE6">
              <w:rPr>
                <w:rStyle w:val="Hyperlink"/>
                <w:noProof/>
                <w:sz w:val="24"/>
                <w:szCs w:val="24"/>
                <w:lang w:val="ro-RO"/>
              </w:rPr>
              <w:t>2.1 Analiza problemei</w:t>
            </w:r>
            <w:r w:rsidRPr="00C95BE6">
              <w:rPr>
                <w:noProof/>
                <w:webHidden/>
                <w:sz w:val="24"/>
                <w:szCs w:val="24"/>
              </w:rPr>
              <w:tab/>
            </w:r>
            <w:r w:rsidRPr="00C95BE6">
              <w:rPr>
                <w:noProof/>
                <w:webHidden/>
                <w:sz w:val="24"/>
                <w:szCs w:val="24"/>
              </w:rPr>
              <w:fldChar w:fldCharType="begin"/>
            </w:r>
            <w:r w:rsidRPr="00C95BE6">
              <w:rPr>
                <w:noProof/>
                <w:webHidden/>
                <w:sz w:val="24"/>
                <w:szCs w:val="24"/>
              </w:rPr>
              <w:instrText xml:space="preserve"> PAGEREF _Toc517825239 \h </w:instrText>
            </w:r>
            <w:r w:rsidRPr="00C95BE6">
              <w:rPr>
                <w:noProof/>
                <w:webHidden/>
                <w:sz w:val="24"/>
                <w:szCs w:val="24"/>
              </w:rPr>
            </w:r>
            <w:r w:rsidRPr="00C95BE6">
              <w:rPr>
                <w:noProof/>
                <w:webHidden/>
                <w:sz w:val="24"/>
                <w:szCs w:val="24"/>
              </w:rPr>
              <w:fldChar w:fldCharType="separate"/>
            </w:r>
            <w:r w:rsidR="00453AA9">
              <w:rPr>
                <w:noProof/>
                <w:webHidden/>
                <w:sz w:val="24"/>
                <w:szCs w:val="24"/>
              </w:rPr>
              <w:t>10</w:t>
            </w:r>
            <w:r w:rsidRPr="00C95BE6">
              <w:rPr>
                <w:noProof/>
                <w:webHidden/>
                <w:sz w:val="24"/>
                <w:szCs w:val="24"/>
              </w:rPr>
              <w:fldChar w:fldCharType="end"/>
            </w:r>
          </w:hyperlink>
        </w:p>
        <w:p w14:paraId="07E09190" w14:textId="77777777" w:rsidR="00C95BE6" w:rsidRPr="00C95BE6" w:rsidRDefault="00C95BE6">
          <w:pPr>
            <w:pStyle w:val="TOC3"/>
            <w:tabs>
              <w:tab w:val="right" w:leader="dot" w:pos="8832"/>
            </w:tabs>
            <w:rPr>
              <w:rFonts w:eastAsiaTheme="minorEastAsia"/>
              <w:noProof/>
              <w:sz w:val="24"/>
              <w:szCs w:val="24"/>
            </w:rPr>
          </w:pPr>
          <w:hyperlink w:anchor="_Toc517825240" w:history="1">
            <w:r w:rsidRPr="00C95BE6">
              <w:rPr>
                <w:rStyle w:val="Hyperlink"/>
                <w:noProof/>
                <w:sz w:val="24"/>
                <w:szCs w:val="24"/>
                <w:lang w:val="ro-RO"/>
              </w:rPr>
              <w:t>2.1.1  Problema existentă</w:t>
            </w:r>
            <w:r w:rsidRPr="00C95BE6">
              <w:rPr>
                <w:noProof/>
                <w:webHidden/>
                <w:sz w:val="24"/>
                <w:szCs w:val="24"/>
              </w:rPr>
              <w:tab/>
            </w:r>
            <w:r w:rsidRPr="00C95BE6">
              <w:rPr>
                <w:noProof/>
                <w:webHidden/>
                <w:sz w:val="24"/>
                <w:szCs w:val="24"/>
              </w:rPr>
              <w:fldChar w:fldCharType="begin"/>
            </w:r>
            <w:r w:rsidRPr="00C95BE6">
              <w:rPr>
                <w:noProof/>
                <w:webHidden/>
                <w:sz w:val="24"/>
                <w:szCs w:val="24"/>
              </w:rPr>
              <w:instrText xml:space="preserve"> PAGEREF _Toc517825240 \h </w:instrText>
            </w:r>
            <w:r w:rsidRPr="00C95BE6">
              <w:rPr>
                <w:noProof/>
                <w:webHidden/>
                <w:sz w:val="24"/>
                <w:szCs w:val="24"/>
              </w:rPr>
            </w:r>
            <w:r w:rsidRPr="00C95BE6">
              <w:rPr>
                <w:noProof/>
                <w:webHidden/>
                <w:sz w:val="24"/>
                <w:szCs w:val="24"/>
              </w:rPr>
              <w:fldChar w:fldCharType="separate"/>
            </w:r>
            <w:r w:rsidR="00453AA9">
              <w:rPr>
                <w:noProof/>
                <w:webHidden/>
                <w:sz w:val="24"/>
                <w:szCs w:val="24"/>
              </w:rPr>
              <w:t>10</w:t>
            </w:r>
            <w:r w:rsidRPr="00C95BE6">
              <w:rPr>
                <w:noProof/>
                <w:webHidden/>
                <w:sz w:val="24"/>
                <w:szCs w:val="24"/>
              </w:rPr>
              <w:fldChar w:fldCharType="end"/>
            </w:r>
          </w:hyperlink>
        </w:p>
        <w:p w14:paraId="4D3D04BF" w14:textId="77777777" w:rsidR="00C95BE6" w:rsidRPr="00C95BE6" w:rsidRDefault="00C95BE6">
          <w:pPr>
            <w:pStyle w:val="TOC3"/>
            <w:tabs>
              <w:tab w:val="right" w:leader="dot" w:pos="8832"/>
            </w:tabs>
            <w:rPr>
              <w:rFonts w:eastAsiaTheme="minorEastAsia"/>
              <w:noProof/>
              <w:sz w:val="24"/>
              <w:szCs w:val="24"/>
            </w:rPr>
          </w:pPr>
          <w:hyperlink w:anchor="_Toc517825241" w:history="1">
            <w:r w:rsidRPr="00C95BE6">
              <w:rPr>
                <w:rStyle w:val="Hyperlink"/>
                <w:noProof/>
                <w:sz w:val="24"/>
                <w:szCs w:val="24"/>
                <w:lang w:val="ro-RO"/>
              </w:rPr>
              <w:t>2.1.2 Identificarea soluției</w:t>
            </w:r>
            <w:r w:rsidRPr="00C95BE6">
              <w:rPr>
                <w:noProof/>
                <w:webHidden/>
                <w:sz w:val="24"/>
                <w:szCs w:val="24"/>
              </w:rPr>
              <w:tab/>
            </w:r>
            <w:r w:rsidRPr="00C95BE6">
              <w:rPr>
                <w:noProof/>
                <w:webHidden/>
                <w:sz w:val="24"/>
                <w:szCs w:val="24"/>
              </w:rPr>
              <w:fldChar w:fldCharType="begin"/>
            </w:r>
            <w:r w:rsidRPr="00C95BE6">
              <w:rPr>
                <w:noProof/>
                <w:webHidden/>
                <w:sz w:val="24"/>
                <w:szCs w:val="24"/>
              </w:rPr>
              <w:instrText xml:space="preserve"> PAGEREF _Toc517825241 \h </w:instrText>
            </w:r>
            <w:r w:rsidRPr="00C95BE6">
              <w:rPr>
                <w:noProof/>
                <w:webHidden/>
                <w:sz w:val="24"/>
                <w:szCs w:val="24"/>
              </w:rPr>
            </w:r>
            <w:r w:rsidRPr="00C95BE6">
              <w:rPr>
                <w:noProof/>
                <w:webHidden/>
                <w:sz w:val="24"/>
                <w:szCs w:val="24"/>
              </w:rPr>
              <w:fldChar w:fldCharType="separate"/>
            </w:r>
            <w:r w:rsidR="00453AA9">
              <w:rPr>
                <w:noProof/>
                <w:webHidden/>
                <w:sz w:val="24"/>
                <w:szCs w:val="24"/>
              </w:rPr>
              <w:t>10</w:t>
            </w:r>
            <w:r w:rsidRPr="00C95BE6">
              <w:rPr>
                <w:noProof/>
                <w:webHidden/>
                <w:sz w:val="24"/>
                <w:szCs w:val="24"/>
              </w:rPr>
              <w:fldChar w:fldCharType="end"/>
            </w:r>
          </w:hyperlink>
        </w:p>
        <w:p w14:paraId="38EBFF82" w14:textId="77777777" w:rsidR="00C95BE6" w:rsidRPr="00C95BE6" w:rsidRDefault="00C95BE6">
          <w:pPr>
            <w:pStyle w:val="TOC2"/>
            <w:tabs>
              <w:tab w:val="right" w:leader="dot" w:pos="8832"/>
            </w:tabs>
            <w:rPr>
              <w:rFonts w:eastAsiaTheme="minorEastAsia"/>
              <w:noProof/>
              <w:sz w:val="24"/>
              <w:szCs w:val="24"/>
            </w:rPr>
          </w:pPr>
          <w:hyperlink w:anchor="_Toc517825242" w:history="1">
            <w:r w:rsidRPr="00C95BE6">
              <w:rPr>
                <w:rStyle w:val="Hyperlink"/>
                <w:noProof/>
                <w:sz w:val="24"/>
                <w:szCs w:val="24"/>
                <w:lang w:val="ro-RO"/>
              </w:rPr>
              <w:t>2.2 Proiectarea aplicației</w:t>
            </w:r>
            <w:r w:rsidRPr="00C95BE6">
              <w:rPr>
                <w:noProof/>
                <w:webHidden/>
                <w:sz w:val="24"/>
                <w:szCs w:val="24"/>
              </w:rPr>
              <w:tab/>
            </w:r>
            <w:r w:rsidRPr="00C95BE6">
              <w:rPr>
                <w:noProof/>
                <w:webHidden/>
                <w:sz w:val="24"/>
                <w:szCs w:val="24"/>
              </w:rPr>
              <w:fldChar w:fldCharType="begin"/>
            </w:r>
            <w:r w:rsidRPr="00C95BE6">
              <w:rPr>
                <w:noProof/>
                <w:webHidden/>
                <w:sz w:val="24"/>
                <w:szCs w:val="24"/>
              </w:rPr>
              <w:instrText xml:space="preserve"> PAGEREF _Toc517825242 \h </w:instrText>
            </w:r>
            <w:r w:rsidRPr="00C95BE6">
              <w:rPr>
                <w:noProof/>
                <w:webHidden/>
                <w:sz w:val="24"/>
                <w:szCs w:val="24"/>
              </w:rPr>
            </w:r>
            <w:r w:rsidRPr="00C95BE6">
              <w:rPr>
                <w:noProof/>
                <w:webHidden/>
                <w:sz w:val="24"/>
                <w:szCs w:val="24"/>
              </w:rPr>
              <w:fldChar w:fldCharType="separate"/>
            </w:r>
            <w:r w:rsidR="00453AA9">
              <w:rPr>
                <w:noProof/>
                <w:webHidden/>
                <w:sz w:val="24"/>
                <w:szCs w:val="24"/>
              </w:rPr>
              <w:t>10</w:t>
            </w:r>
            <w:r w:rsidRPr="00C95BE6">
              <w:rPr>
                <w:noProof/>
                <w:webHidden/>
                <w:sz w:val="24"/>
                <w:szCs w:val="24"/>
              </w:rPr>
              <w:fldChar w:fldCharType="end"/>
            </w:r>
          </w:hyperlink>
        </w:p>
        <w:p w14:paraId="50B5FC30" w14:textId="77777777" w:rsidR="00C95BE6" w:rsidRPr="00C95BE6" w:rsidRDefault="00C95BE6">
          <w:pPr>
            <w:pStyle w:val="TOC3"/>
            <w:tabs>
              <w:tab w:val="right" w:leader="dot" w:pos="8832"/>
            </w:tabs>
            <w:rPr>
              <w:rFonts w:eastAsiaTheme="minorEastAsia"/>
              <w:noProof/>
              <w:sz w:val="24"/>
              <w:szCs w:val="24"/>
            </w:rPr>
          </w:pPr>
          <w:hyperlink w:anchor="_Toc517825243" w:history="1">
            <w:r w:rsidRPr="00C95BE6">
              <w:rPr>
                <w:rStyle w:val="Hyperlink"/>
                <w:noProof/>
                <w:sz w:val="24"/>
                <w:szCs w:val="24"/>
                <w:lang w:val="ro-RO"/>
              </w:rPr>
              <w:t>2.2.1 Cerințele aplicației</w:t>
            </w:r>
            <w:r w:rsidRPr="00C95BE6">
              <w:rPr>
                <w:noProof/>
                <w:webHidden/>
                <w:sz w:val="24"/>
                <w:szCs w:val="24"/>
              </w:rPr>
              <w:tab/>
            </w:r>
            <w:r w:rsidRPr="00C95BE6">
              <w:rPr>
                <w:noProof/>
                <w:webHidden/>
                <w:sz w:val="24"/>
                <w:szCs w:val="24"/>
              </w:rPr>
              <w:fldChar w:fldCharType="begin"/>
            </w:r>
            <w:r w:rsidRPr="00C95BE6">
              <w:rPr>
                <w:noProof/>
                <w:webHidden/>
                <w:sz w:val="24"/>
                <w:szCs w:val="24"/>
              </w:rPr>
              <w:instrText xml:space="preserve"> PAGEREF _Toc517825243 \h </w:instrText>
            </w:r>
            <w:r w:rsidRPr="00C95BE6">
              <w:rPr>
                <w:noProof/>
                <w:webHidden/>
                <w:sz w:val="24"/>
                <w:szCs w:val="24"/>
              </w:rPr>
            </w:r>
            <w:r w:rsidRPr="00C95BE6">
              <w:rPr>
                <w:noProof/>
                <w:webHidden/>
                <w:sz w:val="24"/>
                <w:szCs w:val="24"/>
              </w:rPr>
              <w:fldChar w:fldCharType="separate"/>
            </w:r>
            <w:r w:rsidR="00453AA9">
              <w:rPr>
                <w:noProof/>
                <w:webHidden/>
                <w:sz w:val="24"/>
                <w:szCs w:val="24"/>
              </w:rPr>
              <w:t>10</w:t>
            </w:r>
            <w:r w:rsidRPr="00C95BE6">
              <w:rPr>
                <w:noProof/>
                <w:webHidden/>
                <w:sz w:val="24"/>
                <w:szCs w:val="24"/>
              </w:rPr>
              <w:fldChar w:fldCharType="end"/>
            </w:r>
          </w:hyperlink>
        </w:p>
        <w:p w14:paraId="70988EBB" w14:textId="77777777" w:rsidR="00C95BE6" w:rsidRPr="00C95BE6" w:rsidRDefault="00C95BE6">
          <w:pPr>
            <w:pStyle w:val="TOC3"/>
            <w:tabs>
              <w:tab w:val="right" w:leader="dot" w:pos="8832"/>
            </w:tabs>
            <w:rPr>
              <w:rFonts w:eastAsiaTheme="minorEastAsia"/>
              <w:noProof/>
              <w:sz w:val="24"/>
              <w:szCs w:val="24"/>
            </w:rPr>
          </w:pPr>
          <w:hyperlink w:anchor="_Toc517825244" w:history="1">
            <w:r w:rsidRPr="00C95BE6">
              <w:rPr>
                <w:rStyle w:val="Hyperlink"/>
                <w:noProof/>
                <w:sz w:val="24"/>
                <w:szCs w:val="24"/>
                <w:lang w:val="ro-RO"/>
              </w:rPr>
              <w:t>2.2.2 Arhitectura generala</w:t>
            </w:r>
            <w:r w:rsidRPr="00C95BE6">
              <w:rPr>
                <w:noProof/>
                <w:webHidden/>
                <w:sz w:val="24"/>
                <w:szCs w:val="24"/>
              </w:rPr>
              <w:tab/>
            </w:r>
            <w:r w:rsidRPr="00C95BE6">
              <w:rPr>
                <w:noProof/>
                <w:webHidden/>
                <w:sz w:val="24"/>
                <w:szCs w:val="24"/>
              </w:rPr>
              <w:fldChar w:fldCharType="begin"/>
            </w:r>
            <w:r w:rsidRPr="00C95BE6">
              <w:rPr>
                <w:noProof/>
                <w:webHidden/>
                <w:sz w:val="24"/>
                <w:szCs w:val="24"/>
              </w:rPr>
              <w:instrText xml:space="preserve"> PAGEREF _Toc517825244 \h </w:instrText>
            </w:r>
            <w:r w:rsidRPr="00C95BE6">
              <w:rPr>
                <w:noProof/>
                <w:webHidden/>
                <w:sz w:val="24"/>
                <w:szCs w:val="24"/>
              </w:rPr>
            </w:r>
            <w:r w:rsidRPr="00C95BE6">
              <w:rPr>
                <w:noProof/>
                <w:webHidden/>
                <w:sz w:val="24"/>
                <w:szCs w:val="24"/>
              </w:rPr>
              <w:fldChar w:fldCharType="separate"/>
            </w:r>
            <w:r w:rsidR="00453AA9">
              <w:rPr>
                <w:noProof/>
                <w:webHidden/>
                <w:sz w:val="24"/>
                <w:szCs w:val="24"/>
              </w:rPr>
              <w:t>12</w:t>
            </w:r>
            <w:r w:rsidRPr="00C95BE6">
              <w:rPr>
                <w:noProof/>
                <w:webHidden/>
                <w:sz w:val="24"/>
                <w:szCs w:val="24"/>
              </w:rPr>
              <w:fldChar w:fldCharType="end"/>
            </w:r>
          </w:hyperlink>
        </w:p>
        <w:p w14:paraId="27A89F36" w14:textId="77777777" w:rsidR="00C95BE6" w:rsidRPr="00C95BE6" w:rsidRDefault="00C95BE6">
          <w:pPr>
            <w:pStyle w:val="TOC3"/>
            <w:tabs>
              <w:tab w:val="right" w:leader="dot" w:pos="8832"/>
            </w:tabs>
            <w:rPr>
              <w:rFonts w:eastAsiaTheme="minorEastAsia"/>
              <w:noProof/>
              <w:sz w:val="24"/>
              <w:szCs w:val="24"/>
            </w:rPr>
          </w:pPr>
          <w:hyperlink w:anchor="_Toc517825245" w:history="1">
            <w:r w:rsidRPr="00C95BE6">
              <w:rPr>
                <w:rStyle w:val="Hyperlink"/>
                <w:noProof/>
                <w:sz w:val="24"/>
                <w:szCs w:val="24"/>
                <w:lang w:val="ro-RO"/>
              </w:rPr>
              <w:t>2.2.3 Cameras</w:t>
            </w:r>
            <w:r w:rsidRPr="00C95BE6">
              <w:rPr>
                <w:noProof/>
                <w:webHidden/>
                <w:sz w:val="24"/>
                <w:szCs w:val="24"/>
              </w:rPr>
              <w:tab/>
            </w:r>
            <w:r w:rsidRPr="00C95BE6">
              <w:rPr>
                <w:noProof/>
                <w:webHidden/>
                <w:sz w:val="24"/>
                <w:szCs w:val="24"/>
              </w:rPr>
              <w:fldChar w:fldCharType="begin"/>
            </w:r>
            <w:r w:rsidRPr="00C95BE6">
              <w:rPr>
                <w:noProof/>
                <w:webHidden/>
                <w:sz w:val="24"/>
                <w:szCs w:val="24"/>
              </w:rPr>
              <w:instrText xml:space="preserve"> PAGEREF _Toc517825245 \h </w:instrText>
            </w:r>
            <w:r w:rsidRPr="00C95BE6">
              <w:rPr>
                <w:noProof/>
                <w:webHidden/>
                <w:sz w:val="24"/>
                <w:szCs w:val="24"/>
              </w:rPr>
            </w:r>
            <w:r w:rsidRPr="00C95BE6">
              <w:rPr>
                <w:noProof/>
                <w:webHidden/>
                <w:sz w:val="24"/>
                <w:szCs w:val="24"/>
              </w:rPr>
              <w:fldChar w:fldCharType="separate"/>
            </w:r>
            <w:r w:rsidR="00453AA9">
              <w:rPr>
                <w:noProof/>
                <w:webHidden/>
                <w:sz w:val="24"/>
                <w:szCs w:val="24"/>
              </w:rPr>
              <w:t>13</w:t>
            </w:r>
            <w:r w:rsidRPr="00C95BE6">
              <w:rPr>
                <w:noProof/>
                <w:webHidden/>
                <w:sz w:val="24"/>
                <w:szCs w:val="24"/>
              </w:rPr>
              <w:fldChar w:fldCharType="end"/>
            </w:r>
          </w:hyperlink>
        </w:p>
        <w:p w14:paraId="0AF09716" w14:textId="77777777" w:rsidR="00C95BE6" w:rsidRPr="00C95BE6" w:rsidRDefault="00C95BE6">
          <w:pPr>
            <w:pStyle w:val="TOC3"/>
            <w:tabs>
              <w:tab w:val="right" w:leader="dot" w:pos="8832"/>
            </w:tabs>
            <w:rPr>
              <w:rFonts w:eastAsiaTheme="minorEastAsia"/>
              <w:noProof/>
              <w:sz w:val="24"/>
              <w:szCs w:val="24"/>
            </w:rPr>
          </w:pPr>
          <w:hyperlink w:anchor="_Toc517825246" w:history="1">
            <w:r w:rsidRPr="00C95BE6">
              <w:rPr>
                <w:rStyle w:val="Hyperlink"/>
                <w:noProof/>
                <w:sz w:val="24"/>
                <w:szCs w:val="24"/>
                <w:lang w:val="ro-RO"/>
              </w:rPr>
              <w:t>2.2.4 People</w:t>
            </w:r>
            <w:r w:rsidRPr="00C95BE6">
              <w:rPr>
                <w:noProof/>
                <w:webHidden/>
                <w:sz w:val="24"/>
                <w:szCs w:val="24"/>
              </w:rPr>
              <w:tab/>
            </w:r>
            <w:r w:rsidRPr="00C95BE6">
              <w:rPr>
                <w:noProof/>
                <w:webHidden/>
                <w:sz w:val="24"/>
                <w:szCs w:val="24"/>
              </w:rPr>
              <w:fldChar w:fldCharType="begin"/>
            </w:r>
            <w:r w:rsidRPr="00C95BE6">
              <w:rPr>
                <w:noProof/>
                <w:webHidden/>
                <w:sz w:val="24"/>
                <w:szCs w:val="24"/>
              </w:rPr>
              <w:instrText xml:space="preserve"> PAGEREF _Toc517825246 \h </w:instrText>
            </w:r>
            <w:r w:rsidRPr="00C95BE6">
              <w:rPr>
                <w:noProof/>
                <w:webHidden/>
                <w:sz w:val="24"/>
                <w:szCs w:val="24"/>
              </w:rPr>
            </w:r>
            <w:r w:rsidRPr="00C95BE6">
              <w:rPr>
                <w:noProof/>
                <w:webHidden/>
                <w:sz w:val="24"/>
                <w:szCs w:val="24"/>
              </w:rPr>
              <w:fldChar w:fldCharType="separate"/>
            </w:r>
            <w:r w:rsidR="00453AA9">
              <w:rPr>
                <w:noProof/>
                <w:webHidden/>
                <w:sz w:val="24"/>
                <w:szCs w:val="24"/>
              </w:rPr>
              <w:t>15</w:t>
            </w:r>
            <w:r w:rsidRPr="00C95BE6">
              <w:rPr>
                <w:noProof/>
                <w:webHidden/>
                <w:sz w:val="24"/>
                <w:szCs w:val="24"/>
              </w:rPr>
              <w:fldChar w:fldCharType="end"/>
            </w:r>
          </w:hyperlink>
        </w:p>
        <w:p w14:paraId="4AE0F0DF" w14:textId="77777777" w:rsidR="00C95BE6" w:rsidRPr="00C95BE6" w:rsidRDefault="00C95BE6">
          <w:pPr>
            <w:pStyle w:val="TOC3"/>
            <w:tabs>
              <w:tab w:val="right" w:leader="dot" w:pos="8832"/>
            </w:tabs>
            <w:rPr>
              <w:rFonts w:eastAsiaTheme="minorEastAsia"/>
              <w:noProof/>
              <w:sz w:val="24"/>
              <w:szCs w:val="24"/>
            </w:rPr>
          </w:pPr>
          <w:hyperlink w:anchor="_Toc517825247" w:history="1">
            <w:r w:rsidRPr="00C95BE6">
              <w:rPr>
                <w:rStyle w:val="Hyperlink"/>
                <w:noProof/>
                <w:sz w:val="24"/>
                <w:szCs w:val="24"/>
                <w:lang w:val="ro-RO"/>
              </w:rPr>
              <w:t>2.2.5 Things</w:t>
            </w:r>
            <w:r w:rsidRPr="00C95BE6">
              <w:rPr>
                <w:noProof/>
                <w:webHidden/>
                <w:sz w:val="24"/>
                <w:szCs w:val="24"/>
              </w:rPr>
              <w:tab/>
            </w:r>
            <w:r w:rsidRPr="00C95BE6">
              <w:rPr>
                <w:noProof/>
                <w:webHidden/>
                <w:sz w:val="24"/>
                <w:szCs w:val="24"/>
              </w:rPr>
              <w:fldChar w:fldCharType="begin"/>
            </w:r>
            <w:r w:rsidRPr="00C95BE6">
              <w:rPr>
                <w:noProof/>
                <w:webHidden/>
                <w:sz w:val="24"/>
                <w:szCs w:val="24"/>
              </w:rPr>
              <w:instrText xml:space="preserve"> PAGEREF _Toc517825247 \h </w:instrText>
            </w:r>
            <w:r w:rsidRPr="00C95BE6">
              <w:rPr>
                <w:noProof/>
                <w:webHidden/>
                <w:sz w:val="24"/>
                <w:szCs w:val="24"/>
              </w:rPr>
            </w:r>
            <w:r w:rsidRPr="00C95BE6">
              <w:rPr>
                <w:noProof/>
                <w:webHidden/>
                <w:sz w:val="24"/>
                <w:szCs w:val="24"/>
              </w:rPr>
              <w:fldChar w:fldCharType="separate"/>
            </w:r>
            <w:r w:rsidR="00453AA9">
              <w:rPr>
                <w:noProof/>
                <w:webHidden/>
                <w:sz w:val="24"/>
                <w:szCs w:val="24"/>
              </w:rPr>
              <w:t>16</w:t>
            </w:r>
            <w:r w:rsidRPr="00C95BE6">
              <w:rPr>
                <w:noProof/>
                <w:webHidden/>
                <w:sz w:val="24"/>
                <w:szCs w:val="24"/>
              </w:rPr>
              <w:fldChar w:fldCharType="end"/>
            </w:r>
          </w:hyperlink>
        </w:p>
        <w:p w14:paraId="32857899" w14:textId="77777777" w:rsidR="00C95BE6" w:rsidRPr="00C95BE6" w:rsidRDefault="00C95BE6">
          <w:pPr>
            <w:pStyle w:val="TOC3"/>
            <w:tabs>
              <w:tab w:val="right" w:leader="dot" w:pos="8832"/>
            </w:tabs>
            <w:rPr>
              <w:rFonts w:eastAsiaTheme="minorEastAsia"/>
              <w:noProof/>
              <w:sz w:val="24"/>
              <w:szCs w:val="24"/>
            </w:rPr>
          </w:pPr>
          <w:hyperlink w:anchor="_Toc517825248" w:history="1">
            <w:r w:rsidRPr="00C95BE6">
              <w:rPr>
                <w:rStyle w:val="Hyperlink"/>
                <w:noProof/>
                <w:sz w:val="24"/>
                <w:szCs w:val="24"/>
                <w:lang w:val="ro-RO"/>
              </w:rPr>
              <w:t>2.2.6 Rules</w:t>
            </w:r>
            <w:r w:rsidRPr="00C95BE6">
              <w:rPr>
                <w:noProof/>
                <w:webHidden/>
                <w:sz w:val="24"/>
                <w:szCs w:val="24"/>
              </w:rPr>
              <w:tab/>
            </w:r>
            <w:r w:rsidRPr="00C95BE6">
              <w:rPr>
                <w:noProof/>
                <w:webHidden/>
                <w:sz w:val="24"/>
                <w:szCs w:val="24"/>
              </w:rPr>
              <w:fldChar w:fldCharType="begin"/>
            </w:r>
            <w:r w:rsidRPr="00C95BE6">
              <w:rPr>
                <w:noProof/>
                <w:webHidden/>
                <w:sz w:val="24"/>
                <w:szCs w:val="24"/>
              </w:rPr>
              <w:instrText xml:space="preserve"> PAGEREF _Toc517825248 \h </w:instrText>
            </w:r>
            <w:r w:rsidRPr="00C95BE6">
              <w:rPr>
                <w:noProof/>
                <w:webHidden/>
                <w:sz w:val="24"/>
                <w:szCs w:val="24"/>
              </w:rPr>
            </w:r>
            <w:r w:rsidRPr="00C95BE6">
              <w:rPr>
                <w:noProof/>
                <w:webHidden/>
                <w:sz w:val="24"/>
                <w:szCs w:val="24"/>
              </w:rPr>
              <w:fldChar w:fldCharType="separate"/>
            </w:r>
            <w:r w:rsidR="00453AA9">
              <w:rPr>
                <w:noProof/>
                <w:webHidden/>
                <w:sz w:val="24"/>
                <w:szCs w:val="24"/>
              </w:rPr>
              <w:t>17</w:t>
            </w:r>
            <w:r w:rsidRPr="00C95BE6">
              <w:rPr>
                <w:noProof/>
                <w:webHidden/>
                <w:sz w:val="24"/>
                <w:szCs w:val="24"/>
              </w:rPr>
              <w:fldChar w:fldCharType="end"/>
            </w:r>
          </w:hyperlink>
        </w:p>
        <w:p w14:paraId="45705A67" w14:textId="77777777" w:rsidR="00C95BE6" w:rsidRPr="00C95BE6" w:rsidRDefault="00C95BE6">
          <w:pPr>
            <w:pStyle w:val="TOC3"/>
            <w:tabs>
              <w:tab w:val="right" w:leader="dot" w:pos="8832"/>
            </w:tabs>
            <w:rPr>
              <w:rFonts w:eastAsiaTheme="minorEastAsia"/>
              <w:noProof/>
              <w:sz w:val="24"/>
              <w:szCs w:val="24"/>
            </w:rPr>
          </w:pPr>
          <w:hyperlink w:anchor="_Toc517825249" w:history="1">
            <w:r w:rsidRPr="00C95BE6">
              <w:rPr>
                <w:rStyle w:val="Hyperlink"/>
                <w:noProof/>
                <w:sz w:val="24"/>
                <w:szCs w:val="24"/>
                <w:lang w:val="ro-RO"/>
              </w:rPr>
              <w:t>2.2.7 Notifications</w:t>
            </w:r>
            <w:r w:rsidRPr="00C95BE6">
              <w:rPr>
                <w:noProof/>
                <w:webHidden/>
                <w:sz w:val="24"/>
                <w:szCs w:val="24"/>
              </w:rPr>
              <w:tab/>
            </w:r>
            <w:r w:rsidRPr="00C95BE6">
              <w:rPr>
                <w:noProof/>
                <w:webHidden/>
                <w:sz w:val="24"/>
                <w:szCs w:val="24"/>
              </w:rPr>
              <w:fldChar w:fldCharType="begin"/>
            </w:r>
            <w:r w:rsidRPr="00C95BE6">
              <w:rPr>
                <w:noProof/>
                <w:webHidden/>
                <w:sz w:val="24"/>
                <w:szCs w:val="24"/>
              </w:rPr>
              <w:instrText xml:space="preserve"> PAGEREF _Toc517825249 \h </w:instrText>
            </w:r>
            <w:r w:rsidRPr="00C95BE6">
              <w:rPr>
                <w:noProof/>
                <w:webHidden/>
                <w:sz w:val="24"/>
                <w:szCs w:val="24"/>
              </w:rPr>
            </w:r>
            <w:r w:rsidRPr="00C95BE6">
              <w:rPr>
                <w:noProof/>
                <w:webHidden/>
                <w:sz w:val="24"/>
                <w:szCs w:val="24"/>
              </w:rPr>
              <w:fldChar w:fldCharType="separate"/>
            </w:r>
            <w:r w:rsidR="00453AA9">
              <w:rPr>
                <w:noProof/>
                <w:webHidden/>
                <w:sz w:val="24"/>
                <w:szCs w:val="24"/>
              </w:rPr>
              <w:t>18</w:t>
            </w:r>
            <w:r w:rsidRPr="00C95BE6">
              <w:rPr>
                <w:noProof/>
                <w:webHidden/>
                <w:sz w:val="24"/>
                <w:szCs w:val="24"/>
              </w:rPr>
              <w:fldChar w:fldCharType="end"/>
            </w:r>
          </w:hyperlink>
        </w:p>
        <w:p w14:paraId="0248EC93" w14:textId="77777777" w:rsidR="00C95BE6" w:rsidRPr="00C95BE6" w:rsidRDefault="00C95BE6">
          <w:pPr>
            <w:pStyle w:val="TOC3"/>
            <w:tabs>
              <w:tab w:val="right" w:leader="dot" w:pos="8832"/>
            </w:tabs>
            <w:rPr>
              <w:rFonts w:eastAsiaTheme="minorEastAsia"/>
              <w:noProof/>
              <w:sz w:val="24"/>
              <w:szCs w:val="24"/>
            </w:rPr>
          </w:pPr>
          <w:hyperlink w:anchor="_Toc517825250" w:history="1">
            <w:r w:rsidRPr="00C95BE6">
              <w:rPr>
                <w:rStyle w:val="Hyperlink"/>
                <w:noProof/>
                <w:sz w:val="24"/>
                <w:szCs w:val="24"/>
                <w:lang w:val="ro-RO"/>
              </w:rPr>
              <w:t>2.2.8 Stocarea persistentă a datelor</w:t>
            </w:r>
            <w:r w:rsidRPr="00C95BE6">
              <w:rPr>
                <w:noProof/>
                <w:webHidden/>
                <w:sz w:val="24"/>
                <w:szCs w:val="24"/>
              </w:rPr>
              <w:tab/>
            </w:r>
            <w:r w:rsidRPr="00C95BE6">
              <w:rPr>
                <w:noProof/>
                <w:webHidden/>
                <w:sz w:val="24"/>
                <w:szCs w:val="24"/>
              </w:rPr>
              <w:fldChar w:fldCharType="begin"/>
            </w:r>
            <w:r w:rsidRPr="00C95BE6">
              <w:rPr>
                <w:noProof/>
                <w:webHidden/>
                <w:sz w:val="24"/>
                <w:szCs w:val="24"/>
              </w:rPr>
              <w:instrText xml:space="preserve"> PAGEREF _Toc517825250 \h </w:instrText>
            </w:r>
            <w:r w:rsidRPr="00C95BE6">
              <w:rPr>
                <w:noProof/>
                <w:webHidden/>
                <w:sz w:val="24"/>
                <w:szCs w:val="24"/>
              </w:rPr>
            </w:r>
            <w:r w:rsidRPr="00C95BE6">
              <w:rPr>
                <w:noProof/>
                <w:webHidden/>
                <w:sz w:val="24"/>
                <w:szCs w:val="24"/>
              </w:rPr>
              <w:fldChar w:fldCharType="separate"/>
            </w:r>
            <w:r w:rsidR="00453AA9">
              <w:rPr>
                <w:noProof/>
                <w:webHidden/>
                <w:sz w:val="24"/>
                <w:szCs w:val="24"/>
              </w:rPr>
              <w:t>19</w:t>
            </w:r>
            <w:r w:rsidRPr="00C95BE6">
              <w:rPr>
                <w:noProof/>
                <w:webHidden/>
                <w:sz w:val="24"/>
                <w:szCs w:val="24"/>
              </w:rPr>
              <w:fldChar w:fldCharType="end"/>
            </w:r>
          </w:hyperlink>
        </w:p>
        <w:p w14:paraId="42A87DFF" w14:textId="77777777" w:rsidR="00C95BE6" w:rsidRPr="00C95BE6" w:rsidRDefault="00C95BE6">
          <w:pPr>
            <w:pStyle w:val="TOC1"/>
            <w:tabs>
              <w:tab w:val="right" w:leader="dot" w:pos="8832"/>
            </w:tabs>
            <w:rPr>
              <w:rFonts w:eastAsiaTheme="minorEastAsia"/>
              <w:noProof/>
              <w:sz w:val="24"/>
              <w:szCs w:val="24"/>
            </w:rPr>
          </w:pPr>
          <w:hyperlink w:anchor="_Toc517825251" w:history="1">
            <w:r w:rsidRPr="00C95BE6">
              <w:rPr>
                <w:rStyle w:val="Hyperlink"/>
                <w:noProof/>
                <w:sz w:val="24"/>
                <w:szCs w:val="24"/>
                <w:lang w:val="ro-RO"/>
              </w:rPr>
              <w:t>3 Tehnologii folosite</w:t>
            </w:r>
            <w:r w:rsidRPr="00C95BE6">
              <w:rPr>
                <w:noProof/>
                <w:webHidden/>
                <w:sz w:val="24"/>
                <w:szCs w:val="24"/>
              </w:rPr>
              <w:tab/>
            </w:r>
            <w:r w:rsidRPr="00C95BE6">
              <w:rPr>
                <w:noProof/>
                <w:webHidden/>
                <w:sz w:val="24"/>
                <w:szCs w:val="24"/>
              </w:rPr>
              <w:fldChar w:fldCharType="begin"/>
            </w:r>
            <w:r w:rsidRPr="00C95BE6">
              <w:rPr>
                <w:noProof/>
                <w:webHidden/>
                <w:sz w:val="24"/>
                <w:szCs w:val="24"/>
              </w:rPr>
              <w:instrText xml:space="preserve"> PAGEREF _Toc517825251 \h </w:instrText>
            </w:r>
            <w:r w:rsidRPr="00C95BE6">
              <w:rPr>
                <w:noProof/>
                <w:webHidden/>
                <w:sz w:val="24"/>
                <w:szCs w:val="24"/>
              </w:rPr>
            </w:r>
            <w:r w:rsidRPr="00C95BE6">
              <w:rPr>
                <w:noProof/>
                <w:webHidden/>
                <w:sz w:val="24"/>
                <w:szCs w:val="24"/>
              </w:rPr>
              <w:fldChar w:fldCharType="separate"/>
            </w:r>
            <w:r w:rsidR="00453AA9">
              <w:rPr>
                <w:noProof/>
                <w:webHidden/>
                <w:sz w:val="24"/>
                <w:szCs w:val="24"/>
              </w:rPr>
              <w:t>21</w:t>
            </w:r>
            <w:r w:rsidRPr="00C95BE6">
              <w:rPr>
                <w:noProof/>
                <w:webHidden/>
                <w:sz w:val="24"/>
                <w:szCs w:val="24"/>
              </w:rPr>
              <w:fldChar w:fldCharType="end"/>
            </w:r>
          </w:hyperlink>
        </w:p>
        <w:p w14:paraId="54F67B20" w14:textId="77777777" w:rsidR="00C95BE6" w:rsidRPr="00C95BE6" w:rsidRDefault="00C95BE6">
          <w:pPr>
            <w:pStyle w:val="TOC2"/>
            <w:tabs>
              <w:tab w:val="right" w:leader="dot" w:pos="8832"/>
            </w:tabs>
            <w:rPr>
              <w:rFonts w:eastAsiaTheme="minorEastAsia"/>
              <w:noProof/>
              <w:sz w:val="24"/>
              <w:szCs w:val="24"/>
            </w:rPr>
          </w:pPr>
          <w:hyperlink w:anchor="_Toc517825252" w:history="1">
            <w:r w:rsidRPr="00C95BE6">
              <w:rPr>
                <w:rStyle w:val="Hyperlink"/>
                <w:noProof/>
                <w:sz w:val="24"/>
                <w:szCs w:val="24"/>
                <w:lang w:val="ro-RO"/>
              </w:rPr>
              <w:t>3.1 Django</w:t>
            </w:r>
            <w:r w:rsidRPr="00C95BE6">
              <w:rPr>
                <w:noProof/>
                <w:webHidden/>
                <w:sz w:val="24"/>
                <w:szCs w:val="24"/>
              </w:rPr>
              <w:tab/>
            </w:r>
            <w:r w:rsidRPr="00C95BE6">
              <w:rPr>
                <w:noProof/>
                <w:webHidden/>
                <w:sz w:val="24"/>
                <w:szCs w:val="24"/>
              </w:rPr>
              <w:fldChar w:fldCharType="begin"/>
            </w:r>
            <w:r w:rsidRPr="00C95BE6">
              <w:rPr>
                <w:noProof/>
                <w:webHidden/>
                <w:sz w:val="24"/>
                <w:szCs w:val="24"/>
              </w:rPr>
              <w:instrText xml:space="preserve"> PAGEREF _Toc517825252 \h </w:instrText>
            </w:r>
            <w:r w:rsidRPr="00C95BE6">
              <w:rPr>
                <w:noProof/>
                <w:webHidden/>
                <w:sz w:val="24"/>
                <w:szCs w:val="24"/>
              </w:rPr>
            </w:r>
            <w:r w:rsidRPr="00C95BE6">
              <w:rPr>
                <w:noProof/>
                <w:webHidden/>
                <w:sz w:val="24"/>
                <w:szCs w:val="24"/>
              </w:rPr>
              <w:fldChar w:fldCharType="separate"/>
            </w:r>
            <w:r w:rsidR="00453AA9">
              <w:rPr>
                <w:noProof/>
                <w:webHidden/>
                <w:sz w:val="24"/>
                <w:szCs w:val="24"/>
              </w:rPr>
              <w:t>21</w:t>
            </w:r>
            <w:r w:rsidRPr="00C95BE6">
              <w:rPr>
                <w:noProof/>
                <w:webHidden/>
                <w:sz w:val="24"/>
                <w:szCs w:val="24"/>
              </w:rPr>
              <w:fldChar w:fldCharType="end"/>
            </w:r>
          </w:hyperlink>
        </w:p>
        <w:p w14:paraId="0EDE6327" w14:textId="77777777" w:rsidR="00C95BE6" w:rsidRPr="00C95BE6" w:rsidRDefault="00C95BE6">
          <w:pPr>
            <w:pStyle w:val="TOC2"/>
            <w:tabs>
              <w:tab w:val="right" w:leader="dot" w:pos="8832"/>
            </w:tabs>
            <w:rPr>
              <w:rFonts w:eastAsiaTheme="minorEastAsia"/>
              <w:noProof/>
              <w:sz w:val="24"/>
              <w:szCs w:val="24"/>
            </w:rPr>
          </w:pPr>
          <w:hyperlink w:anchor="_Toc517825253" w:history="1">
            <w:r w:rsidRPr="00C95BE6">
              <w:rPr>
                <w:rStyle w:val="Hyperlink"/>
                <w:noProof/>
                <w:sz w:val="24"/>
                <w:szCs w:val="24"/>
                <w:lang w:val="ro-RO"/>
              </w:rPr>
              <w:t>3.2 MySQL</w:t>
            </w:r>
            <w:r w:rsidRPr="00C95BE6">
              <w:rPr>
                <w:noProof/>
                <w:webHidden/>
                <w:sz w:val="24"/>
                <w:szCs w:val="24"/>
              </w:rPr>
              <w:tab/>
            </w:r>
            <w:r w:rsidRPr="00C95BE6">
              <w:rPr>
                <w:noProof/>
                <w:webHidden/>
                <w:sz w:val="24"/>
                <w:szCs w:val="24"/>
              </w:rPr>
              <w:fldChar w:fldCharType="begin"/>
            </w:r>
            <w:r w:rsidRPr="00C95BE6">
              <w:rPr>
                <w:noProof/>
                <w:webHidden/>
                <w:sz w:val="24"/>
                <w:szCs w:val="24"/>
              </w:rPr>
              <w:instrText xml:space="preserve"> PAGEREF _Toc517825253 \h </w:instrText>
            </w:r>
            <w:r w:rsidRPr="00C95BE6">
              <w:rPr>
                <w:noProof/>
                <w:webHidden/>
                <w:sz w:val="24"/>
                <w:szCs w:val="24"/>
              </w:rPr>
            </w:r>
            <w:r w:rsidRPr="00C95BE6">
              <w:rPr>
                <w:noProof/>
                <w:webHidden/>
                <w:sz w:val="24"/>
                <w:szCs w:val="24"/>
              </w:rPr>
              <w:fldChar w:fldCharType="separate"/>
            </w:r>
            <w:r w:rsidR="00453AA9">
              <w:rPr>
                <w:noProof/>
                <w:webHidden/>
                <w:sz w:val="24"/>
                <w:szCs w:val="24"/>
              </w:rPr>
              <w:t>22</w:t>
            </w:r>
            <w:r w:rsidRPr="00C95BE6">
              <w:rPr>
                <w:noProof/>
                <w:webHidden/>
                <w:sz w:val="24"/>
                <w:szCs w:val="24"/>
              </w:rPr>
              <w:fldChar w:fldCharType="end"/>
            </w:r>
          </w:hyperlink>
        </w:p>
        <w:p w14:paraId="048E918F" w14:textId="77777777" w:rsidR="00C95BE6" w:rsidRPr="00C95BE6" w:rsidRDefault="00C95BE6">
          <w:pPr>
            <w:pStyle w:val="TOC2"/>
            <w:tabs>
              <w:tab w:val="right" w:leader="dot" w:pos="8832"/>
            </w:tabs>
            <w:rPr>
              <w:rFonts w:eastAsiaTheme="minorEastAsia"/>
              <w:noProof/>
              <w:sz w:val="24"/>
              <w:szCs w:val="24"/>
            </w:rPr>
          </w:pPr>
          <w:hyperlink w:anchor="_Toc517825254" w:history="1">
            <w:r w:rsidRPr="00C95BE6">
              <w:rPr>
                <w:rStyle w:val="Hyperlink"/>
                <w:noProof/>
                <w:sz w:val="24"/>
                <w:szCs w:val="24"/>
                <w:lang w:val="ro-RO"/>
              </w:rPr>
              <w:t>3.3 Amazon Web Sevices</w:t>
            </w:r>
            <w:r w:rsidRPr="00C95BE6">
              <w:rPr>
                <w:noProof/>
                <w:webHidden/>
                <w:sz w:val="24"/>
                <w:szCs w:val="24"/>
              </w:rPr>
              <w:tab/>
            </w:r>
            <w:r w:rsidRPr="00C95BE6">
              <w:rPr>
                <w:noProof/>
                <w:webHidden/>
                <w:sz w:val="24"/>
                <w:szCs w:val="24"/>
              </w:rPr>
              <w:fldChar w:fldCharType="begin"/>
            </w:r>
            <w:r w:rsidRPr="00C95BE6">
              <w:rPr>
                <w:noProof/>
                <w:webHidden/>
                <w:sz w:val="24"/>
                <w:szCs w:val="24"/>
              </w:rPr>
              <w:instrText xml:space="preserve"> PAGEREF _Toc517825254 \h </w:instrText>
            </w:r>
            <w:r w:rsidRPr="00C95BE6">
              <w:rPr>
                <w:noProof/>
                <w:webHidden/>
                <w:sz w:val="24"/>
                <w:szCs w:val="24"/>
              </w:rPr>
            </w:r>
            <w:r w:rsidRPr="00C95BE6">
              <w:rPr>
                <w:noProof/>
                <w:webHidden/>
                <w:sz w:val="24"/>
                <w:szCs w:val="24"/>
              </w:rPr>
              <w:fldChar w:fldCharType="separate"/>
            </w:r>
            <w:r w:rsidR="00453AA9">
              <w:rPr>
                <w:noProof/>
                <w:webHidden/>
                <w:sz w:val="24"/>
                <w:szCs w:val="24"/>
              </w:rPr>
              <w:t>22</w:t>
            </w:r>
            <w:r w:rsidRPr="00C95BE6">
              <w:rPr>
                <w:noProof/>
                <w:webHidden/>
                <w:sz w:val="24"/>
                <w:szCs w:val="24"/>
              </w:rPr>
              <w:fldChar w:fldCharType="end"/>
            </w:r>
          </w:hyperlink>
        </w:p>
        <w:p w14:paraId="6C72CBE0" w14:textId="77777777" w:rsidR="00C95BE6" w:rsidRPr="00C95BE6" w:rsidRDefault="00C95BE6">
          <w:pPr>
            <w:pStyle w:val="TOC3"/>
            <w:tabs>
              <w:tab w:val="right" w:leader="dot" w:pos="8832"/>
            </w:tabs>
            <w:rPr>
              <w:rFonts w:eastAsiaTheme="minorEastAsia"/>
              <w:noProof/>
              <w:sz w:val="24"/>
              <w:szCs w:val="24"/>
            </w:rPr>
          </w:pPr>
          <w:hyperlink w:anchor="_Toc517825255" w:history="1">
            <w:r w:rsidRPr="00C95BE6">
              <w:rPr>
                <w:rStyle w:val="Hyperlink"/>
                <w:noProof/>
                <w:sz w:val="24"/>
                <w:szCs w:val="24"/>
                <w:lang w:val="ro-RO"/>
              </w:rPr>
              <w:t>3.3.1 Simple Storage Service</w:t>
            </w:r>
            <w:r w:rsidRPr="00C95BE6">
              <w:rPr>
                <w:noProof/>
                <w:webHidden/>
                <w:sz w:val="24"/>
                <w:szCs w:val="24"/>
              </w:rPr>
              <w:tab/>
            </w:r>
            <w:r w:rsidRPr="00C95BE6">
              <w:rPr>
                <w:noProof/>
                <w:webHidden/>
                <w:sz w:val="24"/>
                <w:szCs w:val="24"/>
              </w:rPr>
              <w:fldChar w:fldCharType="begin"/>
            </w:r>
            <w:r w:rsidRPr="00C95BE6">
              <w:rPr>
                <w:noProof/>
                <w:webHidden/>
                <w:sz w:val="24"/>
                <w:szCs w:val="24"/>
              </w:rPr>
              <w:instrText xml:space="preserve"> PAGEREF _Toc517825255 \h </w:instrText>
            </w:r>
            <w:r w:rsidRPr="00C95BE6">
              <w:rPr>
                <w:noProof/>
                <w:webHidden/>
                <w:sz w:val="24"/>
                <w:szCs w:val="24"/>
              </w:rPr>
            </w:r>
            <w:r w:rsidRPr="00C95BE6">
              <w:rPr>
                <w:noProof/>
                <w:webHidden/>
                <w:sz w:val="24"/>
                <w:szCs w:val="24"/>
              </w:rPr>
              <w:fldChar w:fldCharType="separate"/>
            </w:r>
            <w:r w:rsidR="00453AA9">
              <w:rPr>
                <w:noProof/>
                <w:webHidden/>
                <w:sz w:val="24"/>
                <w:szCs w:val="24"/>
              </w:rPr>
              <w:t>22</w:t>
            </w:r>
            <w:r w:rsidRPr="00C95BE6">
              <w:rPr>
                <w:noProof/>
                <w:webHidden/>
                <w:sz w:val="24"/>
                <w:szCs w:val="24"/>
              </w:rPr>
              <w:fldChar w:fldCharType="end"/>
            </w:r>
          </w:hyperlink>
        </w:p>
        <w:p w14:paraId="0B0441AC" w14:textId="77777777" w:rsidR="00C95BE6" w:rsidRPr="00C95BE6" w:rsidRDefault="00C95BE6">
          <w:pPr>
            <w:pStyle w:val="TOC3"/>
            <w:tabs>
              <w:tab w:val="right" w:leader="dot" w:pos="8832"/>
            </w:tabs>
            <w:rPr>
              <w:rFonts w:eastAsiaTheme="minorEastAsia"/>
              <w:noProof/>
              <w:sz w:val="24"/>
              <w:szCs w:val="24"/>
            </w:rPr>
          </w:pPr>
          <w:hyperlink w:anchor="_Toc517825256" w:history="1">
            <w:r w:rsidRPr="00C95BE6">
              <w:rPr>
                <w:rStyle w:val="Hyperlink"/>
                <w:noProof/>
                <w:sz w:val="24"/>
                <w:szCs w:val="24"/>
              </w:rPr>
              <w:t>3.3.2 Amazon Rekognition</w:t>
            </w:r>
            <w:r w:rsidRPr="00C95BE6">
              <w:rPr>
                <w:noProof/>
                <w:webHidden/>
                <w:sz w:val="24"/>
                <w:szCs w:val="24"/>
              </w:rPr>
              <w:tab/>
            </w:r>
            <w:r w:rsidRPr="00C95BE6">
              <w:rPr>
                <w:noProof/>
                <w:webHidden/>
                <w:sz w:val="24"/>
                <w:szCs w:val="24"/>
              </w:rPr>
              <w:fldChar w:fldCharType="begin"/>
            </w:r>
            <w:r w:rsidRPr="00C95BE6">
              <w:rPr>
                <w:noProof/>
                <w:webHidden/>
                <w:sz w:val="24"/>
                <w:szCs w:val="24"/>
              </w:rPr>
              <w:instrText xml:space="preserve"> PAGEREF _Toc517825256 \h </w:instrText>
            </w:r>
            <w:r w:rsidRPr="00C95BE6">
              <w:rPr>
                <w:noProof/>
                <w:webHidden/>
                <w:sz w:val="24"/>
                <w:szCs w:val="24"/>
              </w:rPr>
            </w:r>
            <w:r w:rsidRPr="00C95BE6">
              <w:rPr>
                <w:noProof/>
                <w:webHidden/>
                <w:sz w:val="24"/>
                <w:szCs w:val="24"/>
              </w:rPr>
              <w:fldChar w:fldCharType="separate"/>
            </w:r>
            <w:r w:rsidR="00453AA9">
              <w:rPr>
                <w:noProof/>
                <w:webHidden/>
                <w:sz w:val="24"/>
                <w:szCs w:val="24"/>
              </w:rPr>
              <w:t>23</w:t>
            </w:r>
            <w:r w:rsidRPr="00C95BE6">
              <w:rPr>
                <w:noProof/>
                <w:webHidden/>
                <w:sz w:val="24"/>
                <w:szCs w:val="24"/>
              </w:rPr>
              <w:fldChar w:fldCharType="end"/>
            </w:r>
          </w:hyperlink>
        </w:p>
        <w:p w14:paraId="3D58092C" w14:textId="77777777" w:rsidR="00C95BE6" w:rsidRPr="00C95BE6" w:rsidRDefault="00C95BE6">
          <w:pPr>
            <w:pStyle w:val="TOC3"/>
            <w:tabs>
              <w:tab w:val="right" w:leader="dot" w:pos="8832"/>
            </w:tabs>
            <w:rPr>
              <w:rFonts w:eastAsiaTheme="minorEastAsia"/>
              <w:noProof/>
              <w:sz w:val="24"/>
              <w:szCs w:val="24"/>
            </w:rPr>
          </w:pPr>
          <w:hyperlink w:anchor="_Toc517825257" w:history="1">
            <w:r w:rsidRPr="00C95BE6">
              <w:rPr>
                <w:rStyle w:val="Hyperlink"/>
                <w:noProof/>
                <w:sz w:val="24"/>
                <w:szCs w:val="24"/>
                <w:lang w:val="ro-RO"/>
              </w:rPr>
              <w:t>3.3.3 Simple Notification Service</w:t>
            </w:r>
            <w:r w:rsidRPr="00C95BE6">
              <w:rPr>
                <w:noProof/>
                <w:webHidden/>
                <w:sz w:val="24"/>
                <w:szCs w:val="24"/>
              </w:rPr>
              <w:tab/>
            </w:r>
            <w:r w:rsidRPr="00C95BE6">
              <w:rPr>
                <w:noProof/>
                <w:webHidden/>
                <w:sz w:val="24"/>
                <w:szCs w:val="24"/>
              </w:rPr>
              <w:fldChar w:fldCharType="begin"/>
            </w:r>
            <w:r w:rsidRPr="00C95BE6">
              <w:rPr>
                <w:noProof/>
                <w:webHidden/>
                <w:sz w:val="24"/>
                <w:szCs w:val="24"/>
              </w:rPr>
              <w:instrText xml:space="preserve"> PAGEREF _Toc517825257 \h </w:instrText>
            </w:r>
            <w:r w:rsidRPr="00C95BE6">
              <w:rPr>
                <w:noProof/>
                <w:webHidden/>
                <w:sz w:val="24"/>
                <w:szCs w:val="24"/>
              </w:rPr>
            </w:r>
            <w:r w:rsidRPr="00C95BE6">
              <w:rPr>
                <w:noProof/>
                <w:webHidden/>
                <w:sz w:val="24"/>
                <w:szCs w:val="24"/>
              </w:rPr>
              <w:fldChar w:fldCharType="separate"/>
            </w:r>
            <w:r w:rsidR="00453AA9">
              <w:rPr>
                <w:noProof/>
                <w:webHidden/>
                <w:sz w:val="24"/>
                <w:szCs w:val="24"/>
              </w:rPr>
              <w:t>23</w:t>
            </w:r>
            <w:r w:rsidRPr="00C95BE6">
              <w:rPr>
                <w:noProof/>
                <w:webHidden/>
                <w:sz w:val="24"/>
                <w:szCs w:val="24"/>
              </w:rPr>
              <w:fldChar w:fldCharType="end"/>
            </w:r>
          </w:hyperlink>
        </w:p>
        <w:p w14:paraId="7564C4D5" w14:textId="77777777" w:rsidR="00C95BE6" w:rsidRPr="00C95BE6" w:rsidRDefault="00C95BE6">
          <w:pPr>
            <w:pStyle w:val="TOC2"/>
            <w:tabs>
              <w:tab w:val="right" w:leader="dot" w:pos="8832"/>
            </w:tabs>
            <w:rPr>
              <w:rFonts w:eastAsiaTheme="minorEastAsia"/>
              <w:noProof/>
              <w:sz w:val="24"/>
              <w:szCs w:val="24"/>
            </w:rPr>
          </w:pPr>
          <w:hyperlink w:anchor="_Toc517825258" w:history="1">
            <w:r w:rsidRPr="00C95BE6">
              <w:rPr>
                <w:rStyle w:val="Hyperlink"/>
                <w:noProof/>
                <w:sz w:val="24"/>
                <w:szCs w:val="24"/>
                <w:lang w:val="ro-RO"/>
              </w:rPr>
              <w:t>3.4 Push Notification</w:t>
            </w:r>
            <w:r w:rsidRPr="00C95BE6">
              <w:rPr>
                <w:noProof/>
                <w:webHidden/>
                <w:sz w:val="24"/>
                <w:szCs w:val="24"/>
              </w:rPr>
              <w:tab/>
            </w:r>
            <w:r w:rsidRPr="00C95BE6">
              <w:rPr>
                <w:noProof/>
                <w:webHidden/>
                <w:sz w:val="24"/>
                <w:szCs w:val="24"/>
              </w:rPr>
              <w:fldChar w:fldCharType="begin"/>
            </w:r>
            <w:r w:rsidRPr="00C95BE6">
              <w:rPr>
                <w:noProof/>
                <w:webHidden/>
                <w:sz w:val="24"/>
                <w:szCs w:val="24"/>
              </w:rPr>
              <w:instrText xml:space="preserve"> PAGEREF _Toc517825258 \h </w:instrText>
            </w:r>
            <w:r w:rsidRPr="00C95BE6">
              <w:rPr>
                <w:noProof/>
                <w:webHidden/>
                <w:sz w:val="24"/>
                <w:szCs w:val="24"/>
              </w:rPr>
            </w:r>
            <w:r w:rsidRPr="00C95BE6">
              <w:rPr>
                <w:noProof/>
                <w:webHidden/>
                <w:sz w:val="24"/>
                <w:szCs w:val="24"/>
              </w:rPr>
              <w:fldChar w:fldCharType="separate"/>
            </w:r>
            <w:r w:rsidR="00453AA9">
              <w:rPr>
                <w:noProof/>
                <w:webHidden/>
                <w:sz w:val="24"/>
                <w:szCs w:val="24"/>
              </w:rPr>
              <w:t>24</w:t>
            </w:r>
            <w:r w:rsidRPr="00C95BE6">
              <w:rPr>
                <w:noProof/>
                <w:webHidden/>
                <w:sz w:val="24"/>
                <w:szCs w:val="24"/>
              </w:rPr>
              <w:fldChar w:fldCharType="end"/>
            </w:r>
          </w:hyperlink>
        </w:p>
        <w:p w14:paraId="35E01624" w14:textId="77777777" w:rsidR="00C95BE6" w:rsidRPr="00C95BE6" w:rsidRDefault="00C95BE6">
          <w:pPr>
            <w:pStyle w:val="TOC1"/>
            <w:tabs>
              <w:tab w:val="right" w:leader="dot" w:pos="8832"/>
            </w:tabs>
            <w:rPr>
              <w:rFonts w:eastAsiaTheme="minorEastAsia"/>
              <w:noProof/>
              <w:sz w:val="24"/>
              <w:szCs w:val="24"/>
            </w:rPr>
          </w:pPr>
          <w:hyperlink w:anchor="_Toc517825259" w:history="1">
            <w:r w:rsidRPr="00C95BE6">
              <w:rPr>
                <w:rStyle w:val="Hyperlink"/>
                <w:noProof/>
                <w:sz w:val="24"/>
                <w:szCs w:val="24"/>
                <w:lang w:val="ro-RO"/>
              </w:rPr>
              <w:t>4.Implementare</w:t>
            </w:r>
            <w:r w:rsidRPr="00C95BE6">
              <w:rPr>
                <w:noProof/>
                <w:webHidden/>
                <w:sz w:val="24"/>
                <w:szCs w:val="24"/>
              </w:rPr>
              <w:tab/>
            </w:r>
            <w:r w:rsidRPr="00C95BE6">
              <w:rPr>
                <w:noProof/>
                <w:webHidden/>
                <w:sz w:val="24"/>
                <w:szCs w:val="24"/>
              </w:rPr>
              <w:fldChar w:fldCharType="begin"/>
            </w:r>
            <w:r w:rsidRPr="00C95BE6">
              <w:rPr>
                <w:noProof/>
                <w:webHidden/>
                <w:sz w:val="24"/>
                <w:szCs w:val="24"/>
              </w:rPr>
              <w:instrText xml:space="preserve"> PAGEREF _Toc517825259 \h </w:instrText>
            </w:r>
            <w:r w:rsidRPr="00C95BE6">
              <w:rPr>
                <w:noProof/>
                <w:webHidden/>
                <w:sz w:val="24"/>
                <w:szCs w:val="24"/>
              </w:rPr>
            </w:r>
            <w:r w:rsidRPr="00C95BE6">
              <w:rPr>
                <w:noProof/>
                <w:webHidden/>
                <w:sz w:val="24"/>
                <w:szCs w:val="24"/>
              </w:rPr>
              <w:fldChar w:fldCharType="separate"/>
            </w:r>
            <w:r w:rsidR="00453AA9">
              <w:rPr>
                <w:noProof/>
                <w:webHidden/>
                <w:sz w:val="24"/>
                <w:szCs w:val="24"/>
              </w:rPr>
              <w:t>26</w:t>
            </w:r>
            <w:r w:rsidRPr="00C95BE6">
              <w:rPr>
                <w:noProof/>
                <w:webHidden/>
                <w:sz w:val="24"/>
                <w:szCs w:val="24"/>
              </w:rPr>
              <w:fldChar w:fldCharType="end"/>
            </w:r>
          </w:hyperlink>
        </w:p>
        <w:p w14:paraId="70BE392B" w14:textId="77777777" w:rsidR="00C95BE6" w:rsidRPr="00C95BE6" w:rsidRDefault="00C95BE6">
          <w:pPr>
            <w:pStyle w:val="TOC2"/>
            <w:tabs>
              <w:tab w:val="right" w:leader="dot" w:pos="8832"/>
            </w:tabs>
            <w:rPr>
              <w:rFonts w:eastAsiaTheme="minorEastAsia"/>
              <w:noProof/>
              <w:sz w:val="24"/>
              <w:szCs w:val="24"/>
            </w:rPr>
          </w:pPr>
          <w:hyperlink w:anchor="_Toc517825260" w:history="1">
            <w:r w:rsidRPr="00C95BE6">
              <w:rPr>
                <w:rStyle w:val="Hyperlink"/>
                <w:noProof/>
                <w:sz w:val="24"/>
                <w:szCs w:val="24"/>
                <w:lang w:val="ro-RO"/>
              </w:rPr>
              <w:t>4.1 Resurse</w:t>
            </w:r>
            <w:r w:rsidRPr="00C95BE6">
              <w:rPr>
                <w:noProof/>
                <w:webHidden/>
                <w:sz w:val="24"/>
                <w:szCs w:val="24"/>
              </w:rPr>
              <w:tab/>
            </w:r>
            <w:r w:rsidRPr="00C95BE6">
              <w:rPr>
                <w:noProof/>
                <w:webHidden/>
                <w:sz w:val="24"/>
                <w:szCs w:val="24"/>
              </w:rPr>
              <w:fldChar w:fldCharType="begin"/>
            </w:r>
            <w:r w:rsidRPr="00C95BE6">
              <w:rPr>
                <w:noProof/>
                <w:webHidden/>
                <w:sz w:val="24"/>
                <w:szCs w:val="24"/>
              </w:rPr>
              <w:instrText xml:space="preserve"> PAGEREF _Toc517825260 \h </w:instrText>
            </w:r>
            <w:r w:rsidRPr="00C95BE6">
              <w:rPr>
                <w:noProof/>
                <w:webHidden/>
                <w:sz w:val="24"/>
                <w:szCs w:val="24"/>
              </w:rPr>
            </w:r>
            <w:r w:rsidRPr="00C95BE6">
              <w:rPr>
                <w:noProof/>
                <w:webHidden/>
                <w:sz w:val="24"/>
                <w:szCs w:val="24"/>
              </w:rPr>
              <w:fldChar w:fldCharType="separate"/>
            </w:r>
            <w:r w:rsidR="00453AA9">
              <w:rPr>
                <w:noProof/>
                <w:webHidden/>
                <w:sz w:val="24"/>
                <w:szCs w:val="24"/>
              </w:rPr>
              <w:t>26</w:t>
            </w:r>
            <w:r w:rsidRPr="00C95BE6">
              <w:rPr>
                <w:noProof/>
                <w:webHidden/>
                <w:sz w:val="24"/>
                <w:szCs w:val="24"/>
              </w:rPr>
              <w:fldChar w:fldCharType="end"/>
            </w:r>
          </w:hyperlink>
        </w:p>
        <w:p w14:paraId="4CA41B82" w14:textId="77777777" w:rsidR="00C95BE6" w:rsidRPr="00C95BE6" w:rsidRDefault="00C95BE6">
          <w:pPr>
            <w:pStyle w:val="TOC2"/>
            <w:tabs>
              <w:tab w:val="right" w:leader="dot" w:pos="8832"/>
            </w:tabs>
            <w:rPr>
              <w:rFonts w:eastAsiaTheme="minorEastAsia"/>
              <w:noProof/>
              <w:sz w:val="24"/>
              <w:szCs w:val="24"/>
            </w:rPr>
          </w:pPr>
          <w:hyperlink w:anchor="_Toc517825261" w:history="1">
            <w:r w:rsidRPr="00C95BE6">
              <w:rPr>
                <w:rStyle w:val="Hyperlink"/>
                <w:noProof/>
                <w:sz w:val="24"/>
                <w:szCs w:val="24"/>
              </w:rPr>
              <w:t>4.2 Procesarea imaginilor</w:t>
            </w:r>
            <w:r w:rsidRPr="00C95BE6">
              <w:rPr>
                <w:noProof/>
                <w:webHidden/>
                <w:sz w:val="24"/>
                <w:szCs w:val="24"/>
              </w:rPr>
              <w:tab/>
            </w:r>
            <w:r w:rsidRPr="00C95BE6">
              <w:rPr>
                <w:noProof/>
                <w:webHidden/>
                <w:sz w:val="24"/>
                <w:szCs w:val="24"/>
              </w:rPr>
              <w:fldChar w:fldCharType="begin"/>
            </w:r>
            <w:r w:rsidRPr="00C95BE6">
              <w:rPr>
                <w:noProof/>
                <w:webHidden/>
                <w:sz w:val="24"/>
                <w:szCs w:val="24"/>
              </w:rPr>
              <w:instrText xml:space="preserve"> PAGEREF _Toc517825261 \h </w:instrText>
            </w:r>
            <w:r w:rsidRPr="00C95BE6">
              <w:rPr>
                <w:noProof/>
                <w:webHidden/>
                <w:sz w:val="24"/>
                <w:szCs w:val="24"/>
              </w:rPr>
            </w:r>
            <w:r w:rsidRPr="00C95BE6">
              <w:rPr>
                <w:noProof/>
                <w:webHidden/>
                <w:sz w:val="24"/>
                <w:szCs w:val="24"/>
              </w:rPr>
              <w:fldChar w:fldCharType="separate"/>
            </w:r>
            <w:r w:rsidR="00453AA9">
              <w:rPr>
                <w:noProof/>
                <w:webHidden/>
                <w:sz w:val="24"/>
                <w:szCs w:val="24"/>
              </w:rPr>
              <w:t>29</w:t>
            </w:r>
            <w:r w:rsidRPr="00C95BE6">
              <w:rPr>
                <w:noProof/>
                <w:webHidden/>
                <w:sz w:val="24"/>
                <w:szCs w:val="24"/>
              </w:rPr>
              <w:fldChar w:fldCharType="end"/>
            </w:r>
          </w:hyperlink>
        </w:p>
        <w:p w14:paraId="4EC031DA" w14:textId="77777777" w:rsidR="00C95BE6" w:rsidRPr="00C95BE6" w:rsidRDefault="00C95BE6">
          <w:pPr>
            <w:pStyle w:val="TOC1"/>
            <w:tabs>
              <w:tab w:val="right" w:leader="dot" w:pos="8832"/>
            </w:tabs>
            <w:rPr>
              <w:rFonts w:eastAsiaTheme="minorEastAsia"/>
              <w:noProof/>
              <w:sz w:val="24"/>
              <w:szCs w:val="24"/>
            </w:rPr>
          </w:pPr>
          <w:hyperlink w:anchor="_Toc517825262" w:history="1">
            <w:r w:rsidRPr="00C95BE6">
              <w:rPr>
                <w:rStyle w:val="Hyperlink"/>
                <w:noProof/>
                <w:sz w:val="24"/>
                <w:szCs w:val="24"/>
                <w:lang w:val="ro-RO"/>
              </w:rPr>
              <w:t>5. Manual de utilizare</w:t>
            </w:r>
            <w:r w:rsidRPr="00C95BE6">
              <w:rPr>
                <w:noProof/>
                <w:webHidden/>
                <w:sz w:val="24"/>
                <w:szCs w:val="24"/>
              </w:rPr>
              <w:tab/>
            </w:r>
            <w:r w:rsidRPr="00C95BE6">
              <w:rPr>
                <w:noProof/>
                <w:webHidden/>
                <w:sz w:val="24"/>
                <w:szCs w:val="24"/>
              </w:rPr>
              <w:fldChar w:fldCharType="begin"/>
            </w:r>
            <w:r w:rsidRPr="00C95BE6">
              <w:rPr>
                <w:noProof/>
                <w:webHidden/>
                <w:sz w:val="24"/>
                <w:szCs w:val="24"/>
              </w:rPr>
              <w:instrText xml:space="preserve"> PAGEREF _Toc517825262 \h </w:instrText>
            </w:r>
            <w:r w:rsidRPr="00C95BE6">
              <w:rPr>
                <w:noProof/>
                <w:webHidden/>
                <w:sz w:val="24"/>
                <w:szCs w:val="24"/>
              </w:rPr>
            </w:r>
            <w:r w:rsidRPr="00C95BE6">
              <w:rPr>
                <w:noProof/>
                <w:webHidden/>
                <w:sz w:val="24"/>
                <w:szCs w:val="24"/>
              </w:rPr>
              <w:fldChar w:fldCharType="separate"/>
            </w:r>
            <w:r w:rsidR="00453AA9">
              <w:rPr>
                <w:noProof/>
                <w:webHidden/>
                <w:sz w:val="24"/>
                <w:szCs w:val="24"/>
              </w:rPr>
              <w:t>32</w:t>
            </w:r>
            <w:r w:rsidRPr="00C95BE6">
              <w:rPr>
                <w:noProof/>
                <w:webHidden/>
                <w:sz w:val="24"/>
                <w:szCs w:val="24"/>
              </w:rPr>
              <w:fldChar w:fldCharType="end"/>
            </w:r>
          </w:hyperlink>
        </w:p>
        <w:p w14:paraId="3E455A0D" w14:textId="77777777" w:rsidR="00C95BE6" w:rsidRPr="00C95BE6" w:rsidRDefault="00C95BE6">
          <w:pPr>
            <w:pStyle w:val="TOC1"/>
            <w:tabs>
              <w:tab w:val="right" w:leader="dot" w:pos="8832"/>
            </w:tabs>
            <w:rPr>
              <w:rFonts w:eastAsiaTheme="minorEastAsia"/>
              <w:noProof/>
              <w:sz w:val="24"/>
              <w:szCs w:val="24"/>
            </w:rPr>
          </w:pPr>
          <w:hyperlink w:anchor="_Toc517825263" w:history="1">
            <w:r w:rsidRPr="00C95BE6">
              <w:rPr>
                <w:rStyle w:val="Hyperlink"/>
                <w:noProof/>
                <w:sz w:val="24"/>
                <w:szCs w:val="24"/>
                <w:lang w:val="ro-RO"/>
              </w:rPr>
              <w:t>6. Scenarii de utilizare</w:t>
            </w:r>
            <w:r w:rsidRPr="00C95BE6">
              <w:rPr>
                <w:noProof/>
                <w:webHidden/>
                <w:sz w:val="24"/>
                <w:szCs w:val="24"/>
              </w:rPr>
              <w:tab/>
            </w:r>
            <w:r w:rsidRPr="00C95BE6">
              <w:rPr>
                <w:noProof/>
                <w:webHidden/>
                <w:sz w:val="24"/>
                <w:szCs w:val="24"/>
              </w:rPr>
              <w:fldChar w:fldCharType="begin"/>
            </w:r>
            <w:r w:rsidRPr="00C95BE6">
              <w:rPr>
                <w:noProof/>
                <w:webHidden/>
                <w:sz w:val="24"/>
                <w:szCs w:val="24"/>
              </w:rPr>
              <w:instrText xml:space="preserve"> PAGEREF _Toc517825263 \h </w:instrText>
            </w:r>
            <w:r w:rsidRPr="00C95BE6">
              <w:rPr>
                <w:noProof/>
                <w:webHidden/>
                <w:sz w:val="24"/>
                <w:szCs w:val="24"/>
              </w:rPr>
            </w:r>
            <w:r w:rsidRPr="00C95BE6">
              <w:rPr>
                <w:noProof/>
                <w:webHidden/>
                <w:sz w:val="24"/>
                <w:szCs w:val="24"/>
              </w:rPr>
              <w:fldChar w:fldCharType="separate"/>
            </w:r>
            <w:r w:rsidR="00453AA9">
              <w:rPr>
                <w:noProof/>
                <w:webHidden/>
                <w:sz w:val="24"/>
                <w:szCs w:val="24"/>
              </w:rPr>
              <w:t>39</w:t>
            </w:r>
            <w:r w:rsidRPr="00C95BE6">
              <w:rPr>
                <w:noProof/>
                <w:webHidden/>
                <w:sz w:val="24"/>
                <w:szCs w:val="24"/>
              </w:rPr>
              <w:fldChar w:fldCharType="end"/>
            </w:r>
          </w:hyperlink>
        </w:p>
        <w:p w14:paraId="059C871B" w14:textId="77777777" w:rsidR="00C95BE6" w:rsidRPr="00C95BE6" w:rsidRDefault="00C95BE6">
          <w:pPr>
            <w:pStyle w:val="TOC1"/>
            <w:tabs>
              <w:tab w:val="right" w:leader="dot" w:pos="8832"/>
            </w:tabs>
            <w:rPr>
              <w:rFonts w:eastAsiaTheme="minorEastAsia"/>
              <w:noProof/>
              <w:sz w:val="24"/>
              <w:szCs w:val="24"/>
            </w:rPr>
          </w:pPr>
          <w:hyperlink w:anchor="_Toc517825264" w:history="1">
            <w:r w:rsidRPr="00C95BE6">
              <w:rPr>
                <w:rStyle w:val="Hyperlink"/>
                <w:noProof/>
                <w:sz w:val="24"/>
                <w:szCs w:val="24"/>
                <w:lang w:val="ro-RO"/>
              </w:rPr>
              <w:t>7. Concluzii</w:t>
            </w:r>
            <w:r w:rsidRPr="00C95BE6">
              <w:rPr>
                <w:noProof/>
                <w:webHidden/>
                <w:sz w:val="24"/>
                <w:szCs w:val="24"/>
              </w:rPr>
              <w:tab/>
            </w:r>
            <w:r w:rsidRPr="00C95BE6">
              <w:rPr>
                <w:noProof/>
                <w:webHidden/>
                <w:sz w:val="24"/>
                <w:szCs w:val="24"/>
              </w:rPr>
              <w:fldChar w:fldCharType="begin"/>
            </w:r>
            <w:r w:rsidRPr="00C95BE6">
              <w:rPr>
                <w:noProof/>
                <w:webHidden/>
                <w:sz w:val="24"/>
                <w:szCs w:val="24"/>
              </w:rPr>
              <w:instrText xml:space="preserve"> PAGEREF _Toc517825264 \h </w:instrText>
            </w:r>
            <w:r w:rsidRPr="00C95BE6">
              <w:rPr>
                <w:noProof/>
                <w:webHidden/>
                <w:sz w:val="24"/>
                <w:szCs w:val="24"/>
              </w:rPr>
            </w:r>
            <w:r w:rsidRPr="00C95BE6">
              <w:rPr>
                <w:noProof/>
                <w:webHidden/>
                <w:sz w:val="24"/>
                <w:szCs w:val="24"/>
              </w:rPr>
              <w:fldChar w:fldCharType="separate"/>
            </w:r>
            <w:r w:rsidR="00453AA9">
              <w:rPr>
                <w:noProof/>
                <w:webHidden/>
                <w:sz w:val="24"/>
                <w:szCs w:val="24"/>
              </w:rPr>
              <w:t>42</w:t>
            </w:r>
            <w:r w:rsidRPr="00C95BE6">
              <w:rPr>
                <w:noProof/>
                <w:webHidden/>
                <w:sz w:val="24"/>
                <w:szCs w:val="24"/>
              </w:rPr>
              <w:fldChar w:fldCharType="end"/>
            </w:r>
          </w:hyperlink>
        </w:p>
        <w:p w14:paraId="60F7DD3D" w14:textId="77777777" w:rsidR="00C95BE6" w:rsidRPr="00C95BE6" w:rsidRDefault="00C95BE6">
          <w:pPr>
            <w:pStyle w:val="TOC1"/>
            <w:tabs>
              <w:tab w:val="right" w:leader="dot" w:pos="8832"/>
            </w:tabs>
            <w:rPr>
              <w:rFonts w:eastAsiaTheme="minorEastAsia"/>
              <w:noProof/>
              <w:sz w:val="24"/>
              <w:szCs w:val="24"/>
            </w:rPr>
          </w:pPr>
          <w:hyperlink w:anchor="_Toc517825265" w:history="1">
            <w:r w:rsidRPr="00C95BE6">
              <w:rPr>
                <w:rStyle w:val="Hyperlink"/>
                <w:noProof/>
                <w:sz w:val="24"/>
                <w:szCs w:val="24"/>
                <w:lang w:val="ro-RO"/>
              </w:rPr>
              <w:t>8. Bibliografie</w:t>
            </w:r>
            <w:r w:rsidRPr="00C95BE6">
              <w:rPr>
                <w:noProof/>
                <w:webHidden/>
                <w:sz w:val="24"/>
                <w:szCs w:val="24"/>
              </w:rPr>
              <w:tab/>
            </w:r>
            <w:r w:rsidRPr="00C95BE6">
              <w:rPr>
                <w:noProof/>
                <w:webHidden/>
                <w:sz w:val="24"/>
                <w:szCs w:val="24"/>
              </w:rPr>
              <w:fldChar w:fldCharType="begin"/>
            </w:r>
            <w:r w:rsidRPr="00C95BE6">
              <w:rPr>
                <w:noProof/>
                <w:webHidden/>
                <w:sz w:val="24"/>
                <w:szCs w:val="24"/>
              </w:rPr>
              <w:instrText xml:space="preserve"> PAGEREF _Toc517825265 \h </w:instrText>
            </w:r>
            <w:r w:rsidRPr="00C95BE6">
              <w:rPr>
                <w:noProof/>
                <w:webHidden/>
                <w:sz w:val="24"/>
                <w:szCs w:val="24"/>
              </w:rPr>
            </w:r>
            <w:r w:rsidRPr="00C95BE6">
              <w:rPr>
                <w:noProof/>
                <w:webHidden/>
                <w:sz w:val="24"/>
                <w:szCs w:val="24"/>
              </w:rPr>
              <w:fldChar w:fldCharType="separate"/>
            </w:r>
            <w:r w:rsidR="00453AA9">
              <w:rPr>
                <w:noProof/>
                <w:webHidden/>
                <w:sz w:val="24"/>
                <w:szCs w:val="24"/>
              </w:rPr>
              <w:t>44</w:t>
            </w:r>
            <w:r w:rsidRPr="00C95BE6">
              <w:rPr>
                <w:noProof/>
                <w:webHidden/>
                <w:sz w:val="24"/>
                <w:szCs w:val="24"/>
              </w:rPr>
              <w:fldChar w:fldCharType="end"/>
            </w:r>
          </w:hyperlink>
        </w:p>
        <w:p w14:paraId="58CED1DB" w14:textId="77777777" w:rsidR="00A43E76" w:rsidRPr="00C95BE6" w:rsidRDefault="00D25E04" w:rsidP="00876005">
          <w:pPr>
            <w:spacing w:line="360" w:lineRule="auto"/>
            <w:rPr>
              <w:b/>
              <w:bCs/>
              <w:noProof/>
              <w:sz w:val="24"/>
              <w:szCs w:val="24"/>
              <w:lang w:val="ro-RO"/>
            </w:rPr>
          </w:pPr>
          <w:r w:rsidRPr="00C95BE6">
            <w:rPr>
              <w:b/>
              <w:bCs/>
              <w:noProof/>
              <w:sz w:val="24"/>
              <w:szCs w:val="24"/>
              <w:lang w:val="ro-RO"/>
            </w:rPr>
            <w:fldChar w:fldCharType="end"/>
          </w:r>
        </w:p>
      </w:sdtContent>
    </w:sdt>
    <w:p w14:paraId="458B4762" w14:textId="1155A331" w:rsidR="00B32DDD" w:rsidRPr="00C95BE6" w:rsidRDefault="00B32DDD" w:rsidP="00876005">
      <w:pPr>
        <w:spacing w:line="360" w:lineRule="auto"/>
        <w:rPr>
          <w:b/>
          <w:bCs/>
          <w:noProof/>
          <w:sz w:val="24"/>
          <w:szCs w:val="24"/>
          <w:lang w:val="ro-RO"/>
        </w:rPr>
      </w:pPr>
    </w:p>
    <w:p w14:paraId="75AB33ED" w14:textId="77777777" w:rsidR="00876005" w:rsidRDefault="00876005" w:rsidP="00876005">
      <w:pPr>
        <w:spacing w:line="360" w:lineRule="auto"/>
        <w:rPr>
          <w:b/>
          <w:bCs/>
          <w:noProof/>
          <w:lang w:val="ro-RO"/>
        </w:rPr>
      </w:pPr>
    </w:p>
    <w:p w14:paraId="43F4023C" w14:textId="77777777" w:rsidR="00876005" w:rsidRDefault="00876005" w:rsidP="00876005">
      <w:pPr>
        <w:spacing w:line="360" w:lineRule="auto"/>
        <w:rPr>
          <w:b/>
          <w:bCs/>
          <w:noProof/>
          <w:lang w:val="ro-RO"/>
        </w:rPr>
      </w:pPr>
    </w:p>
    <w:p w14:paraId="03068A72" w14:textId="77777777" w:rsidR="00876005" w:rsidRDefault="00876005" w:rsidP="00876005">
      <w:pPr>
        <w:spacing w:line="360" w:lineRule="auto"/>
        <w:rPr>
          <w:b/>
          <w:bCs/>
          <w:noProof/>
          <w:lang w:val="ro-RO"/>
        </w:rPr>
      </w:pPr>
    </w:p>
    <w:p w14:paraId="2CF9F84E" w14:textId="77777777" w:rsidR="00876005" w:rsidRDefault="00876005" w:rsidP="00876005">
      <w:pPr>
        <w:spacing w:line="360" w:lineRule="auto"/>
        <w:rPr>
          <w:b/>
          <w:bCs/>
          <w:noProof/>
          <w:lang w:val="ro-RO"/>
        </w:rPr>
      </w:pPr>
    </w:p>
    <w:p w14:paraId="0CB7875B" w14:textId="77777777" w:rsidR="00876005" w:rsidRDefault="00876005" w:rsidP="00876005">
      <w:pPr>
        <w:spacing w:line="360" w:lineRule="auto"/>
        <w:rPr>
          <w:b/>
          <w:bCs/>
          <w:noProof/>
          <w:lang w:val="ro-RO"/>
        </w:rPr>
      </w:pPr>
    </w:p>
    <w:p w14:paraId="77D06F51" w14:textId="77777777" w:rsidR="00876005" w:rsidRDefault="00876005" w:rsidP="00876005">
      <w:pPr>
        <w:spacing w:line="360" w:lineRule="auto"/>
        <w:rPr>
          <w:b/>
          <w:bCs/>
          <w:noProof/>
          <w:lang w:val="ro-RO"/>
        </w:rPr>
      </w:pPr>
    </w:p>
    <w:p w14:paraId="124B7EA6" w14:textId="77777777" w:rsidR="00876005" w:rsidRDefault="00876005" w:rsidP="00876005">
      <w:pPr>
        <w:spacing w:line="360" w:lineRule="auto"/>
        <w:rPr>
          <w:ins w:id="120" w:author="Alexandru Martinas" w:date="2018-06-25T17:03:00Z"/>
          <w:b/>
          <w:bCs/>
          <w:noProof/>
          <w:lang w:val="ro-RO"/>
        </w:rPr>
      </w:pPr>
    </w:p>
    <w:p w14:paraId="574DE5A0" w14:textId="77777777" w:rsidR="0077187C" w:rsidRDefault="0077187C" w:rsidP="00876005">
      <w:pPr>
        <w:spacing w:line="360" w:lineRule="auto"/>
        <w:rPr>
          <w:ins w:id="121" w:author="Alexandru Martinas" w:date="2018-06-25T17:03:00Z"/>
          <w:b/>
          <w:bCs/>
          <w:noProof/>
          <w:lang w:val="ro-RO"/>
        </w:rPr>
      </w:pPr>
    </w:p>
    <w:p w14:paraId="3C1BBD79" w14:textId="77777777" w:rsidR="0077187C" w:rsidRDefault="0077187C" w:rsidP="00876005">
      <w:pPr>
        <w:spacing w:line="360" w:lineRule="auto"/>
        <w:rPr>
          <w:ins w:id="122" w:author="Alexandru Martinas" w:date="2018-06-25T17:03:00Z"/>
          <w:b/>
          <w:bCs/>
          <w:noProof/>
          <w:lang w:val="ro-RO"/>
        </w:rPr>
      </w:pPr>
    </w:p>
    <w:p w14:paraId="0F409224" w14:textId="77777777" w:rsidR="0077187C" w:rsidRDefault="0077187C" w:rsidP="00876005">
      <w:pPr>
        <w:spacing w:line="360" w:lineRule="auto"/>
        <w:rPr>
          <w:b/>
          <w:bCs/>
          <w:noProof/>
          <w:lang w:val="ro-RO"/>
        </w:rPr>
      </w:pPr>
    </w:p>
    <w:p w14:paraId="3679AE5F" w14:textId="77777777" w:rsidR="00876005" w:rsidRDefault="00876005" w:rsidP="00876005">
      <w:pPr>
        <w:spacing w:line="360" w:lineRule="auto"/>
        <w:rPr>
          <w:b/>
          <w:bCs/>
          <w:noProof/>
          <w:lang w:val="ro-RO"/>
        </w:rPr>
      </w:pPr>
    </w:p>
    <w:p w14:paraId="75F2BD2A" w14:textId="77777777" w:rsidR="00C95BE6" w:rsidRDefault="00C95BE6" w:rsidP="00876005">
      <w:pPr>
        <w:spacing w:line="360" w:lineRule="auto"/>
        <w:rPr>
          <w:b/>
          <w:bCs/>
          <w:noProof/>
          <w:lang w:val="ro-RO"/>
        </w:rPr>
      </w:pPr>
    </w:p>
    <w:p w14:paraId="7C4FE818" w14:textId="77777777" w:rsidR="00C95BE6" w:rsidRDefault="00C95BE6" w:rsidP="00876005">
      <w:pPr>
        <w:spacing w:line="360" w:lineRule="auto"/>
        <w:rPr>
          <w:b/>
          <w:bCs/>
          <w:noProof/>
          <w:lang w:val="ro-RO"/>
        </w:rPr>
      </w:pPr>
    </w:p>
    <w:p w14:paraId="2087DA08" w14:textId="77777777" w:rsidR="00C95BE6" w:rsidRDefault="00C95BE6" w:rsidP="00876005">
      <w:pPr>
        <w:spacing w:line="360" w:lineRule="auto"/>
        <w:rPr>
          <w:b/>
          <w:bCs/>
          <w:noProof/>
          <w:lang w:val="ro-RO"/>
        </w:rPr>
      </w:pPr>
    </w:p>
    <w:p w14:paraId="16C41B62" w14:textId="77777777" w:rsidR="00C95BE6" w:rsidRDefault="00C95BE6" w:rsidP="00876005">
      <w:pPr>
        <w:spacing w:line="360" w:lineRule="auto"/>
        <w:rPr>
          <w:b/>
          <w:bCs/>
          <w:noProof/>
          <w:lang w:val="ro-RO"/>
        </w:rPr>
      </w:pPr>
    </w:p>
    <w:p w14:paraId="7C5B3419" w14:textId="77777777" w:rsidR="00C95BE6" w:rsidRDefault="00C95BE6" w:rsidP="00876005">
      <w:pPr>
        <w:spacing w:line="360" w:lineRule="auto"/>
        <w:rPr>
          <w:b/>
          <w:bCs/>
          <w:noProof/>
          <w:lang w:val="ro-RO"/>
        </w:rPr>
      </w:pPr>
    </w:p>
    <w:p w14:paraId="51EA9772" w14:textId="77777777" w:rsidR="00C95BE6" w:rsidRDefault="00C95BE6" w:rsidP="00876005">
      <w:pPr>
        <w:spacing w:line="360" w:lineRule="auto"/>
        <w:rPr>
          <w:b/>
          <w:bCs/>
          <w:noProof/>
          <w:lang w:val="ro-RO"/>
        </w:rPr>
      </w:pPr>
    </w:p>
    <w:p w14:paraId="2FC0CDB3" w14:textId="77777777" w:rsidR="00C95BE6" w:rsidRPr="00A43E76" w:rsidRDefault="00C95BE6" w:rsidP="00876005">
      <w:pPr>
        <w:spacing w:line="360" w:lineRule="auto"/>
        <w:rPr>
          <w:b/>
          <w:bCs/>
          <w:noProof/>
          <w:lang w:val="ro-RO"/>
        </w:rPr>
      </w:pPr>
    </w:p>
    <w:p w14:paraId="45BD551E" w14:textId="73148DBE" w:rsidR="00A02980" w:rsidRDefault="00A02980" w:rsidP="00876005">
      <w:pPr>
        <w:pStyle w:val="Heading1"/>
        <w:spacing w:line="360" w:lineRule="auto"/>
        <w:rPr>
          <w:lang w:val="ro-RO"/>
        </w:rPr>
      </w:pPr>
      <w:bookmarkStart w:id="123" w:name="_Toc517825233"/>
      <w:r>
        <w:rPr>
          <w:lang w:val="ro-RO"/>
        </w:rPr>
        <w:lastRenderedPageBreak/>
        <w:t>1.Introducere</w:t>
      </w:r>
      <w:bookmarkEnd w:id="123"/>
    </w:p>
    <w:p w14:paraId="60120B0A" w14:textId="77777777" w:rsidR="00A02980" w:rsidRDefault="00A02980" w:rsidP="00876005">
      <w:pPr>
        <w:spacing w:line="360" w:lineRule="auto"/>
        <w:rPr>
          <w:lang w:val="ro-RO"/>
        </w:rPr>
      </w:pPr>
    </w:p>
    <w:p w14:paraId="293781B9" w14:textId="1A5BE025" w:rsidR="00A02980" w:rsidRDefault="00A02980" w:rsidP="00876005">
      <w:pPr>
        <w:pStyle w:val="Heading2"/>
        <w:numPr>
          <w:ilvl w:val="1"/>
          <w:numId w:val="23"/>
        </w:numPr>
        <w:spacing w:after="120" w:line="360" w:lineRule="auto"/>
        <w:ind w:left="389" w:hanging="389"/>
        <w:rPr>
          <w:lang w:val="ro-RO"/>
        </w:rPr>
      </w:pPr>
      <w:bookmarkStart w:id="124" w:name="_Toc517825234"/>
      <w:r>
        <w:rPr>
          <w:lang w:val="ro-RO"/>
        </w:rPr>
        <w:t>Obiective</w:t>
      </w:r>
      <w:bookmarkEnd w:id="124"/>
    </w:p>
    <w:p w14:paraId="264D6720" w14:textId="10A1E7AB" w:rsidR="00182B6D" w:rsidRPr="00553B82" w:rsidRDefault="00182B6D" w:rsidP="0077187C">
      <w:pPr>
        <w:spacing w:line="360" w:lineRule="auto"/>
        <w:ind w:left="389" w:firstLine="331"/>
        <w:jc w:val="both"/>
        <w:rPr>
          <w:sz w:val="24"/>
          <w:szCs w:val="24"/>
          <w:lang w:val="ro-RO"/>
        </w:rPr>
        <w:pPrChange w:id="125" w:author="Alexandru Martinas" w:date="2018-06-25T17:03:00Z">
          <w:pPr>
            <w:spacing w:line="360" w:lineRule="auto"/>
            <w:ind w:left="389" w:firstLine="331"/>
          </w:pPr>
        </w:pPrChange>
      </w:pPr>
      <w:commentRangeStart w:id="126"/>
      <w:r w:rsidRPr="00553B82">
        <w:rPr>
          <w:sz w:val="24"/>
          <w:szCs w:val="24"/>
          <w:lang w:val="ro-RO"/>
        </w:rPr>
        <w:t>Prin intermediul acestei lucrari ne propunem să identificam problemele comunicarii intre</w:t>
      </w:r>
      <w:r w:rsidR="005F1124">
        <w:rPr>
          <w:sz w:val="24"/>
          <w:szCs w:val="24"/>
          <w:lang w:val="ro-RO"/>
        </w:rPr>
        <w:t xml:space="preserve"> utilizator si</w:t>
      </w:r>
      <w:r w:rsidRPr="00553B82">
        <w:rPr>
          <w:sz w:val="24"/>
          <w:szCs w:val="24"/>
          <w:lang w:val="ro-RO"/>
        </w:rPr>
        <w:t xml:space="preserve"> dispozitivele inteligente și cum ne putem folosi de un sitem de supraveghere video</w:t>
      </w:r>
      <w:r w:rsidR="005F1124">
        <w:rPr>
          <w:sz w:val="24"/>
          <w:szCs w:val="24"/>
          <w:lang w:val="ro-RO"/>
        </w:rPr>
        <w:t xml:space="preserve"> normal</w:t>
      </w:r>
      <w:r w:rsidRPr="00553B82">
        <w:rPr>
          <w:sz w:val="24"/>
          <w:szCs w:val="24"/>
          <w:lang w:val="ro-RO"/>
        </w:rPr>
        <w:t xml:space="preserve"> pentru a facilita aceasta comunicare. De asemenea, vom explora </w:t>
      </w:r>
      <w:r w:rsidR="000C2DAB">
        <w:rPr>
          <w:sz w:val="24"/>
          <w:szCs w:val="24"/>
          <w:lang w:val="ro-RO"/>
        </w:rPr>
        <w:t>cum putem transforma un asemenea sistem într-un sistem inteligent care să recunoască diferite evenimente posibil periculoase și ce acțiuni poate lua acesta pentru a le combate.</w:t>
      </w:r>
      <w:commentRangeEnd w:id="126"/>
      <w:r w:rsidR="00932F31">
        <w:rPr>
          <w:rStyle w:val="CommentReference"/>
        </w:rPr>
        <w:commentReference w:id="126"/>
      </w:r>
    </w:p>
    <w:p w14:paraId="59AEB75E" w14:textId="6D085DB7" w:rsidR="00E30A0C" w:rsidRPr="00E30A0C" w:rsidRDefault="002D0F9B" w:rsidP="00876005">
      <w:pPr>
        <w:pStyle w:val="Heading2"/>
        <w:numPr>
          <w:ilvl w:val="1"/>
          <w:numId w:val="23"/>
        </w:numPr>
        <w:spacing w:after="120" w:line="360" w:lineRule="auto"/>
        <w:rPr>
          <w:lang w:val="ro-RO"/>
        </w:rPr>
      </w:pPr>
      <w:bookmarkStart w:id="127" w:name="_Toc517825235"/>
      <w:r>
        <w:rPr>
          <w:lang w:val="ro-RO"/>
        </w:rPr>
        <w:t>Formularea problemei</w:t>
      </w:r>
      <w:bookmarkEnd w:id="127"/>
    </w:p>
    <w:p w14:paraId="55F399F6" w14:textId="1436CEA8" w:rsidR="00E30A0C" w:rsidRPr="0077187C" w:rsidRDefault="00553B82" w:rsidP="005A6458">
      <w:pPr>
        <w:spacing w:line="360" w:lineRule="auto"/>
        <w:ind w:left="384" w:firstLine="336"/>
        <w:jc w:val="both"/>
        <w:rPr>
          <w:sz w:val="24"/>
          <w:szCs w:val="24"/>
          <w:rPrChange w:id="128" w:author="Alexandru Martinas" w:date="2018-06-25T17:10:00Z">
            <w:rPr>
              <w:sz w:val="24"/>
              <w:szCs w:val="24"/>
              <w:lang w:val="ro-RO"/>
            </w:rPr>
          </w:rPrChange>
        </w:rPr>
      </w:pPr>
      <w:commentRangeStart w:id="129"/>
      <w:r w:rsidRPr="00553B82">
        <w:rPr>
          <w:sz w:val="24"/>
          <w:szCs w:val="24"/>
          <w:lang w:val="ro-RO"/>
        </w:rPr>
        <w:t xml:space="preserve">Conceptul de </w:t>
      </w:r>
      <w:r w:rsidRPr="00553B82">
        <w:rPr>
          <w:i/>
          <w:sz w:val="24"/>
          <w:szCs w:val="24"/>
          <w:lang w:val="ro-RO"/>
        </w:rPr>
        <w:t xml:space="preserve">„Internet of Things” </w:t>
      </w:r>
      <w:r w:rsidRPr="00553B82">
        <w:rPr>
          <w:sz w:val="24"/>
          <w:szCs w:val="24"/>
          <w:lang w:val="ro-RO"/>
        </w:rPr>
        <w:t xml:space="preserve">este din ce in ce mai intâlnit in jurul nostru. In fiecare zi apar noi dispozitive inteligente care să ne usureze viata și care sa automatizeze munca fizică. </w:t>
      </w:r>
      <w:r w:rsidR="002C3769">
        <w:rPr>
          <w:sz w:val="24"/>
          <w:szCs w:val="24"/>
          <w:lang w:val="ro-RO"/>
        </w:rPr>
        <w:t>Am dori ca aceste dispozitive sa se adapteze automat în funcție de nevoile sau preferințele noastre. Cu alte cuvinte, am dori ca aceste dispo</w:t>
      </w:r>
      <w:r w:rsidR="000F6AA8">
        <w:rPr>
          <w:sz w:val="24"/>
          <w:szCs w:val="24"/>
          <w:lang w:val="ro-RO"/>
        </w:rPr>
        <w:t xml:space="preserve">zitive să </w:t>
      </w:r>
      <w:del w:id="130" w:author="Alexandru Martinas" w:date="2018-06-25T17:09:00Z">
        <w:r w:rsidR="000F6AA8" w:rsidDel="0077187C">
          <w:rPr>
            <w:sz w:val="24"/>
            <w:szCs w:val="24"/>
            <w:lang w:val="ro-RO"/>
          </w:rPr>
          <w:delText xml:space="preserve">ne </w:delText>
        </w:r>
      </w:del>
      <w:ins w:id="131" w:author="Alexandru Martinas" w:date="2018-06-25T17:09:00Z">
        <w:r w:rsidR="0077187C">
          <w:rPr>
            <w:sz w:val="24"/>
            <w:szCs w:val="24"/>
            <w:lang w:val="ro-RO"/>
          </w:rPr>
          <w:t xml:space="preserve">poată </w:t>
        </w:r>
      </w:ins>
      <w:r w:rsidR="000F6AA8">
        <w:rPr>
          <w:sz w:val="24"/>
          <w:szCs w:val="24"/>
          <w:lang w:val="ro-RO"/>
        </w:rPr>
        <w:t>recunoa</w:t>
      </w:r>
      <w:ins w:id="132" w:author="Alexandru Martinas" w:date="2018-06-25T17:10:00Z">
        <w:r w:rsidR="0077187C">
          <w:rPr>
            <w:sz w:val="24"/>
            <w:szCs w:val="24"/>
            <w:lang w:val="ro-RO"/>
          </w:rPr>
          <w:t>ște</w:t>
        </w:r>
      </w:ins>
      <w:del w:id="133" w:author="Alexandru Martinas" w:date="2018-06-25T17:10:00Z">
        <w:r w:rsidR="000F6AA8" w:rsidDel="0077187C">
          <w:rPr>
            <w:sz w:val="24"/>
            <w:szCs w:val="24"/>
            <w:lang w:val="ro-RO"/>
          </w:rPr>
          <w:delText>scă</w:delText>
        </w:r>
      </w:del>
      <w:r w:rsidR="000F6AA8">
        <w:rPr>
          <w:sz w:val="24"/>
          <w:szCs w:val="24"/>
          <w:lang w:val="ro-RO"/>
        </w:rPr>
        <w:t xml:space="preserve"> </w:t>
      </w:r>
      <w:ins w:id="134" w:author="Alexandru Martinas" w:date="2018-06-25T17:08:00Z">
        <w:r w:rsidR="0077187C">
          <w:rPr>
            <w:sz w:val="24"/>
            <w:szCs w:val="24"/>
            <w:lang w:val="ro-RO"/>
          </w:rPr>
          <w:t>prezența</w:t>
        </w:r>
      </w:ins>
      <w:ins w:id="135" w:author="Alexandru Martinas" w:date="2018-06-25T17:09:00Z">
        <w:r w:rsidR="0077187C">
          <w:rPr>
            <w:sz w:val="24"/>
            <w:szCs w:val="24"/>
            <w:lang w:val="ro-RO"/>
          </w:rPr>
          <w:t xml:space="preserve"> utilizatorilor în mod individual</w:t>
        </w:r>
      </w:ins>
      <w:r w:rsidR="002C3769">
        <w:rPr>
          <w:sz w:val="24"/>
          <w:szCs w:val="24"/>
          <w:lang w:val="ro-RO"/>
        </w:rPr>
        <w:t xml:space="preserve"> și să își modifice comp</w:t>
      </w:r>
      <w:r w:rsidR="000F6AA8">
        <w:rPr>
          <w:sz w:val="24"/>
          <w:szCs w:val="24"/>
          <w:lang w:val="ro-RO"/>
        </w:rPr>
        <w:t xml:space="preserve">ortamentul in funcție de </w:t>
      </w:r>
      <w:ins w:id="136" w:author="Alexandru Martinas" w:date="2018-06-25T17:09:00Z">
        <w:r w:rsidR="0077187C">
          <w:rPr>
            <w:sz w:val="24"/>
            <w:szCs w:val="24"/>
            <w:lang w:val="ro-RO"/>
          </w:rPr>
          <w:t>preferințele</w:t>
        </w:r>
      </w:ins>
      <w:ins w:id="137" w:author="Alexandru Martinas" w:date="2018-06-25T17:10:00Z">
        <w:r w:rsidR="0077187C">
          <w:rPr>
            <w:sz w:val="24"/>
            <w:szCs w:val="24"/>
            <w:lang w:val="ro-RO"/>
          </w:rPr>
          <w:t xml:space="preserve"> acestora</w:t>
        </w:r>
      </w:ins>
      <w:ins w:id="138" w:author="Alexandru Martinas" w:date="2018-06-25T17:09:00Z">
        <w:r w:rsidR="0077187C">
          <w:rPr>
            <w:sz w:val="24"/>
            <w:szCs w:val="24"/>
            <w:lang w:val="ro-RO"/>
          </w:rPr>
          <w:t xml:space="preserve"> </w:t>
        </w:r>
      </w:ins>
      <w:del w:id="139" w:author="Alexandru Martinas" w:date="2018-06-25T17:09:00Z">
        <w:r w:rsidR="000F6AA8" w:rsidDel="0077187C">
          <w:rPr>
            <w:sz w:val="24"/>
            <w:szCs w:val="24"/>
            <w:lang w:val="ro-RO"/>
          </w:rPr>
          <w:delText xml:space="preserve">anumite situații sau evenimente după propriul nostru plac </w:delText>
        </w:r>
      </w:del>
      <w:r w:rsidR="000F6AA8">
        <w:rPr>
          <w:sz w:val="24"/>
          <w:szCs w:val="24"/>
          <w:lang w:val="ro-RO"/>
        </w:rPr>
        <w:t xml:space="preserve">fără a necesita intervenția </w:t>
      </w:r>
      <w:del w:id="140" w:author="Alexandru Martinas" w:date="2018-06-25T17:10:00Z">
        <w:r w:rsidR="000F6AA8" w:rsidDel="0077187C">
          <w:rPr>
            <w:sz w:val="24"/>
            <w:szCs w:val="24"/>
            <w:lang w:val="ro-RO"/>
          </w:rPr>
          <w:delText xml:space="preserve">noastră </w:delText>
        </w:r>
      </w:del>
      <w:ins w:id="141" w:author="Alexandru Martinas" w:date="2018-06-25T17:10:00Z">
        <w:r w:rsidR="0077187C">
          <w:rPr>
            <w:sz w:val="24"/>
            <w:szCs w:val="24"/>
            <w:lang w:val="ro-RO"/>
          </w:rPr>
          <w:t xml:space="preserve">lor </w:t>
        </w:r>
      </w:ins>
      <w:r w:rsidR="000F6AA8">
        <w:rPr>
          <w:sz w:val="24"/>
          <w:szCs w:val="24"/>
          <w:lang w:val="ro-RO"/>
        </w:rPr>
        <w:t>fizică.</w:t>
      </w:r>
      <w:commentRangeEnd w:id="129"/>
      <w:r w:rsidR="00E320FF">
        <w:rPr>
          <w:rStyle w:val="CommentReference"/>
        </w:rPr>
        <w:commentReference w:id="129"/>
      </w:r>
    </w:p>
    <w:p w14:paraId="2B98437F" w14:textId="2BFA0451" w:rsidR="00E30A0C" w:rsidRDefault="00E30A0C" w:rsidP="00876005">
      <w:pPr>
        <w:pStyle w:val="Heading2"/>
        <w:numPr>
          <w:ilvl w:val="1"/>
          <w:numId w:val="23"/>
        </w:numPr>
        <w:spacing w:after="120" w:line="360" w:lineRule="auto"/>
        <w:rPr>
          <w:lang w:val="ro-RO"/>
        </w:rPr>
      </w:pPr>
      <w:bookmarkStart w:id="142" w:name="_Toc517825236"/>
      <w:r>
        <w:rPr>
          <w:lang w:val="ro-RO"/>
        </w:rPr>
        <w:t>Soluții existente</w:t>
      </w:r>
      <w:bookmarkEnd w:id="142"/>
    </w:p>
    <w:p w14:paraId="3695CD84" w14:textId="31D73C59" w:rsidR="00E30A0C" w:rsidRDefault="00E30A0C" w:rsidP="00876005">
      <w:pPr>
        <w:spacing w:line="360" w:lineRule="auto"/>
        <w:ind w:left="384" w:firstLine="336"/>
        <w:jc w:val="both"/>
        <w:rPr>
          <w:sz w:val="24"/>
          <w:szCs w:val="24"/>
          <w:lang w:val="ro-RO"/>
        </w:rPr>
      </w:pPr>
      <w:r w:rsidRPr="00E30A0C">
        <w:rPr>
          <w:sz w:val="24"/>
          <w:szCs w:val="24"/>
          <w:lang w:val="ro-RO"/>
        </w:rPr>
        <w:t xml:space="preserve">O soluție de bază ar fi folosirea unor senzori de miscare care sa </w:t>
      </w:r>
      <w:r>
        <w:rPr>
          <w:sz w:val="24"/>
          <w:szCs w:val="24"/>
          <w:lang w:val="ro-RO"/>
        </w:rPr>
        <w:t xml:space="preserve">modifice starea </w:t>
      </w:r>
      <w:commentRangeStart w:id="143"/>
      <w:r>
        <w:rPr>
          <w:sz w:val="24"/>
          <w:szCs w:val="24"/>
          <w:lang w:val="ro-RO"/>
        </w:rPr>
        <w:t>dispozitivelor</w:t>
      </w:r>
      <w:commentRangeEnd w:id="143"/>
      <w:r w:rsidR="008C2BB9">
        <w:rPr>
          <w:rStyle w:val="CommentReference"/>
        </w:rPr>
        <w:commentReference w:id="143"/>
      </w:r>
      <w:ins w:id="144" w:author="Alexandru Martinas" w:date="2018-06-25T17:11:00Z">
        <w:r w:rsidR="009979D6">
          <w:rPr>
            <w:sz w:val="24"/>
            <w:szCs w:val="24"/>
            <w:lang w:val="ro-RO"/>
          </w:rPr>
          <w:t xml:space="preserve"> inteligente deținute de utilizator</w:t>
        </w:r>
      </w:ins>
      <w:r>
        <w:rPr>
          <w:sz w:val="24"/>
          <w:szCs w:val="24"/>
          <w:lang w:val="ro-RO"/>
        </w:rPr>
        <w:t xml:space="preserve"> atunci când detectează miscare. </w:t>
      </w:r>
      <w:r w:rsidR="0041201A">
        <w:rPr>
          <w:sz w:val="24"/>
          <w:szCs w:val="24"/>
          <w:lang w:val="ro-RO"/>
        </w:rPr>
        <w:t>Dar asta nu rezolva nici pe departe problema noastră. Un senzor de mișcare nu poate recunoaste identitatea persoanei prezente pentru a reda preferințele acesteia. Se poate defini doar un comportament general indiferent de cine generează activarea senzorilor. De asemenea, am avea nevie de mai multe tipuri de senzori pentru a recunoaște și alte tipuri d</w:t>
      </w:r>
      <w:r w:rsidR="00D5381C">
        <w:rPr>
          <w:sz w:val="24"/>
          <w:szCs w:val="24"/>
          <w:lang w:val="ro-RO"/>
        </w:rPr>
        <w:t>e evenimente pe langa cel de miș</w:t>
      </w:r>
      <w:r w:rsidR="0041201A">
        <w:rPr>
          <w:sz w:val="24"/>
          <w:szCs w:val="24"/>
          <w:lang w:val="ro-RO"/>
        </w:rPr>
        <w:t>care(e.g fum).</w:t>
      </w:r>
    </w:p>
    <w:p w14:paraId="3F90EF47" w14:textId="083E371D" w:rsidR="008B6256" w:rsidRDefault="0041201A" w:rsidP="00876005">
      <w:pPr>
        <w:spacing w:line="360" w:lineRule="auto"/>
        <w:ind w:left="384" w:firstLine="336"/>
        <w:jc w:val="both"/>
        <w:rPr>
          <w:sz w:val="24"/>
          <w:szCs w:val="24"/>
          <w:lang w:val="ro-RO"/>
        </w:rPr>
      </w:pPr>
      <w:r>
        <w:rPr>
          <w:sz w:val="24"/>
          <w:szCs w:val="24"/>
          <w:lang w:val="ro-RO"/>
        </w:rPr>
        <w:t xml:space="preserve">O altă soluție ar fi utilizarea unui sistem de supraveghere video inteligent care să recunoască identitatea utilizatorului și să comunice dispozitivelor preferințele acestuia. Dar această solutie are o problemă majoră. Camerele video inteligente costă foarte mult </w:t>
      </w:r>
      <w:r w:rsidR="00404723">
        <w:rPr>
          <w:sz w:val="24"/>
          <w:szCs w:val="24"/>
          <w:lang w:val="ro-RO"/>
        </w:rPr>
        <w:lastRenderedPageBreak/>
        <w:t>avâ</w:t>
      </w:r>
      <w:r>
        <w:rPr>
          <w:sz w:val="24"/>
          <w:szCs w:val="24"/>
          <w:lang w:val="ro-RO"/>
        </w:rPr>
        <w:t xml:space="preserve">nd un preț chiar și de 10 ori mai mare față de o cameră obișnuită ceea ce face ca această soluție să fie foarte costisitoare[3]. Cum factorul finaciar este unul crucial pentru majoritatea utilizatorilor, </w:t>
      </w:r>
      <w:r w:rsidR="00404723">
        <w:rPr>
          <w:sz w:val="24"/>
          <w:szCs w:val="24"/>
          <w:lang w:val="ro-RO"/>
        </w:rPr>
        <w:t>aceasta soluție poate fi folosită de foarte puțini dintre ei.</w:t>
      </w:r>
      <w:r w:rsidR="008B6256">
        <w:rPr>
          <w:sz w:val="24"/>
          <w:szCs w:val="24"/>
          <w:lang w:val="ro-RO"/>
        </w:rPr>
        <w:t xml:space="preserve"> </w:t>
      </w:r>
    </w:p>
    <w:p w14:paraId="1A0A0DC4" w14:textId="71BC9B08" w:rsidR="0041201A" w:rsidRPr="00E30A0C" w:rsidRDefault="00404723" w:rsidP="00876005">
      <w:pPr>
        <w:spacing w:line="360" w:lineRule="auto"/>
        <w:ind w:left="384" w:firstLine="336"/>
        <w:jc w:val="both"/>
        <w:rPr>
          <w:sz w:val="24"/>
          <w:szCs w:val="24"/>
          <w:lang w:val="ro-RO"/>
        </w:rPr>
      </w:pPr>
      <w:r>
        <w:rPr>
          <w:sz w:val="24"/>
          <w:szCs w:val="24"/>
          <w:lang w:val="ro-RO"/>
        </w:rPr>
        <w:t xml:space="preserve"> </w:t>
      </w:r>
      <w:r w:rsidR="008B6256">
        <w:rPr>
          <w:sz w:val="24"/>
          <w:szCs w:val="24"/>
          <w:lang w:val="ro-RO"/>
        </w:rPr>
        <w:t>În concluzie,</w:t>
      </w:r>
      <w:r>
        <w:rPr>
          <w:sz w:val="24"/>
          <w:szCs w:val="24"/>
          <w:lang w:val="ro-RO"/>
        </w:rPr>
        <w:t xml:space="preserve"> </w:t>
      </w:r>
      <w:r w:rsidR="00D5381C">
        <w:rPr>
          <w:sz w:val="24"/>
          <w:szCs w:val="24"/>
          <w:lang w:val="ro-RO"/>
        </w:rPr>
        <w:t xml:space="preserve">avem </w:t>
      </w:r>
      <w:r>
        <w:rPr>
          <w:sz w:val="24"/>
          <w:szCs w:val="24"/>
          <w:lang w:val="ro-RO"/>
        </w:rPr>
        <w:t>nevoie de</w:t>
      </w:r>
      <w:r w:rsidR="00D5381C">
        <w:rPr>
          <w:sz w:val="24"/>
          <w:szCs w:val="24"/>
          <w:lang w:val="ro-RO"/>
        </w:rPr>
        <w:t xml:space="preserve"> o soluție câ</w:t>
      </w:r>
      <w:r>
        <w:rPr>
          <w:sz w:val="24"/>
          <w:szCs w:val="24"/>
          <w:lang w:val="ro-RO"/>
        </w:rPr>
        <w:t>t mai accesibilă care să poată fi adoptată de cât mai mulți posesori de dispozitive inteligente și care să</w:t>
      </w:r>
      <w:r w:rsidR="008B6256">
        <w:rPr>
          <w:sz w:val="24"/>
          <w:szCs w:val="24"/>
          <w:lang w:val="ro-RO"/>
        </w:rPr>
        <w:t xml:space="preserve"> rezolve cât mai bine problema identificată</w:t>
      </w:r>
      <w:r w:rsidR="00D5381C">
        <w:rPr>
          <w:sz w:val="24"/>
          <w:szCs w:val="24"/>
          <w:lang w:val="ro-RO"/>
        </w:rPr>
        <w:t>.</w:t>
      </w:r>
    </w:p>
    <w:p w14:paraId="70D72EEF" w14:textId="554FD302" w:rsidR="002D0F9B" w:rsidRDefault="002D0F9B" w:rsidP="00876005">
      <w:pPr>
        <w:pStyle w:val="Heading2"/>
        <w:numPr>
          <w:ilvl w:val="1"/>
          <w:numId w:val="23"/>
        </w:numPr>
        <w:spacing w:after="120" w:line="360" w:lineRule="auto"/>
        <w:rPr>
          <w:lang w:val="ro-RO"/>
        </w:rPr>
      </w:pPr>
      <w:bookmarkStart w:id="145" w:name="_Toc517825237"/>
      <w:r>
        <w:rPr>
          <w:lang w:val="ro-RO"/>
        </w:rPr>
        <w:t xml:space="preserve">Prezentarea </w:t>
      </w:r>
      <w:r w:rsidR="00221FF5" w:rsidRPr="00221FF5">
        <w:rPr>
          <w:lang w:val="ro-RO"/>
        </w:rPr>
        <w:t>soluției</w:t>
      </w:r>
      <w:bookmarkEnd w:id="145"/>
    </w:p>
    <w:p w14:paraId="5E125EEA" w14:textId="7A0E3218" w:rsidR="00AD02EC" w:rsidRPr="008B6256" w:rsidRDefault="00F91042" w:rsidP="00876005">
      <w:pPr>
        <w:spacing w:after="120" w:line="360" w:lineRule="auto"/>
        <w:ind w:left="389" w:firstLine="331"/>
        <w:jc w:val="both"/>
        <w:rPr>
          <w:sz w:val="24"/>
        </w:rPr>
      </w:pPr>
      <w:r w:rsidRPr="001D2C09">
        <w:rPr>
          <w:i/>
          <w:sz w:val="24"/>
          <w:lang w:val="ro-RO"/>
        </w:rPr>
        <w:t>„</w:t>
      </w:r>
      <w:r w:rsidR="00510763">
        <w:rPr>
          <w:i/>
          <w:sz w:val="24"/>
          <w:lang w:val="ro-RO"/>
        </w:rPr>
        <w:t>SmartCams</w:t>
      </w:r>
      <w:r w:rsidRPr="001D2C09">
        <w:rPr>
          <w:i/>
          <w:sz w:val="24"/>
          <w:lang w:val="ro-RO"/>
        </w:rPr>
        <w:t>”</w:t>
      </w:r>
      <w:r>
        <w:rPr>
          <w:sz w:val="24"/>
          <w:lang w:val="ro-RO"/>
        </w:rPr>
        <w:t xml:space="preserve"> </w:t>
      </w:r>
      <w:r w:rsidR="008B6256">
        <w:rPr>
          <w:sz w:val="24"/>
          <w:lang w:val="ro-RO"/>
        </w:rPr>
        <w:t xml:space="preserve">se foloseste de soluția sistemulul de supraveghere video inteligent </w:t>
      </w:r>
      <w:r w:rsidR="00D66EBB">
        <w:rPr>
          <w:sz w:val="24"/>
          <w:lang w:val="ro-RO"/>
        </w:rPr>
        <w:t>eliminând problema financiară a acestuia. Acest lucru se realizează prin</w:t>
      </w:r>
      <w:r w:rsidR="00D37600">
        <w:rPr>
          <w:sz w:val="24"/>
          <w:lang w:val="ro-RO"/>
        </w:rPr>
        <w:t xml:space="preserve"> transforma</w:t>
      </w:r>
      <w:r w:rsidR="00D66EBB">
        <w:rPr>
          <w:sz w:val="24"/>
          <w:lang w:val="ro-RO"/>
        </w:rPr>
        <w:t>rea</w:t>
      </w:r>
      <w:r w:rsidR="00D37600">
        <w:rPr>
          <w:sz w:val="24"/>
          <w:lang w:val="ro-RO"/>
        </w:rPr>
        <w:t xml:space="preserve"> un sistem </w:t>
      </w:r>
      <w:r w:rsidR="00D66EBB">
        <w:rPr>
          <w:sz w:val="24"/>
          <w:lang w:val="ro-RO"/>
        </w:rPr>
        <w:t>de supraveghere normal intr-un sistem</w:t>
      </w:r>
      <w:r w:rsidR="00D37600">
        <w:rPr>
          <w:sz w:val="24"/>
          <w:lang w:val="ro-RO"/>
        </w:rPr>
        <w:t xml:space="preserve"> inteligent </w:t>
      </w:r>
      <w:r w:rsidR="00D66EBB">
        <w:rPr>
          <w:sz w:val="24"/>
          <w:lang w:val="ro-RO"/>
        </w:rPr>
        <w:t>cu ajutorul</w:t>
      </w:r>
      <w:r w:rsidR="00D37600">
        <w:rPr>
          <w:sz w:val="24"/>
          <w:lang w:val="ro-RO"/>
        </w:rPr>
        <w:t xml:space="preserve"> unei aplicatii web.</w:t>
      </w:r>
      <w:r w:rsidR="00257632">
        <w:rPr>
          <w:sz w:val="24"/>
          <w:lang w:val="ro-RO"/>
        </w:rPr>
        <w:t xml:space="preserve"> Prin procesarea imaginilor furnizate de camerele de supraveghere, aplicatia poate recunoaste identitatea utilizatorului </w:t>
      </w:r>
      <w:r w:rsidR="008B2085">
        <w:rPr>
          <w:sz w:val="24"/>
          <w:lang w:val="ro-RO"/>
        </w:rPr>
        <w:t>și poate reda astfel preferintele acestuia tuturor dispozitivelor conectate. De asemenea, aplicatia poate recunoaste diferite evenimente posibil periculoase care ar putea pune in pericol siguranta utilizatorilor sau a mediului supravegheat (e.</w:t>
      </w:r>
      <w:r w:rsidR="00D5381C">
        <w:rPr>
          <w:sz w:val="24"/>
          <w:lang w:val="ro-RO"/>
        </w:rPr>
        <w:t>g incendiu, hoț</w:t>
      </w:r>
      <w:r w:rsidR="008B2085">
        <w:rPr>
          <w:sz w:val="24"/>
          <w:lang w:val="ro-RO"/>
        </w:rPr>
        <w:t xml:space="preserve">i) </w:t>
      </w:r>
      <w:commentRangeStart w:id="146"/>
      <w:r w:rsidR="008B2085">
        <w:rPr>
          <w:sz w:val="24"/>
          <w:lang w:val="ro-RO"/>
        </w:rPr>
        <w:t>notificându</w:t>
      </w:r>
      <w:ins w:id="147" w:author="Alexandru Martinas" w:date="2018-06-25T15:12:00Z">
        <w:r w:rsidR="00C91BB4">
          <w:rPr>
            <w:sz w:val="24"/>
            <w:lang w:val="ro-RO"/>
          </w:rPr>
          <w:t>-</w:t>
        </w:r>
      </w:ins>
      <w:r w:rsidR="008B2085">
        <w:rPr>
          <w:sz w:val="24"/>
          <w:lang w:val="ro-RO"/>
        </w:rPr>
        <w:t xml:space="preserve">i </w:t>
      </w:r>
      <w:commentRangeEnd w:id="146"/>
      <w:r w:rsidR="009A74B6">
        <w:rPr>
          <w:rStyle w:val="CommentReference"/>
        </w:rPr>
        <w:commentReference w:id="146"/>
      </w:r>
      <w:r w:rsidR="008B2085">
        <w:rPr>
          <w:sz w:val="24"/>
          <w:lang w:val="ro-RO"/>
        </w:rPr>
        <w:t xml:space="preserve">urgent pe utilizatori sau cunoscuții acestora. </w:t>
      </w:r>
    </w:p>
    <w:p w14:paraId="09C25683" w14:textId="5FFAD569" w:rsidR="00A43E76" w:rsidRPr="004D7E2E" w:rsidRDefault="008B2085" w:rsidP="00876005">
      <w:pPr>
        <w:spacing w:after="120" w:line="360" w:lineRule="auto"/>
        <w:ind w:left="389" w:firstLine="331"/>
        <w:jc w:val="both"/>
        <w:rPr>
          <w:sz w:val="24"/>
          <w:lang w:val="ro-RO"/>
        </w:rPr>
      </w:pPr>
      <w:r>
        <w:rPr>
          <w:sz w:val="24"/>
          <w:lang w:val="ro-RO"/>
        </w:rPr>
        <w:t xml:space="preserve">Aplicația este structurată pe mai multe module. </w:t>
      </w:r>
      <w:r w:rsidR="00BB4D8F">
        <w:rPr>
          <w:sz w:val="24"/>
          <w:lang w:val="ro-RO"/>
        </w:rPr>
        <w:t>Primul modul face managementul camerelor de supraveghere din sistem.</w:t>
      </w:r>
      <w:r w:rsidR="00AD02EC">
        <w:rPr>
          <w:sz w:val="24"/>
          <w:lang w:val="ro-RO"/>
        </w:rPr>
        <w:t xml:space="preserve"> Aici utilizatorul poate înregistra noi camere si poate vedea o transmisiune </w:t>
      </w:r>
      <w:commentRangeStart w:id="148"/>
      <w:del w:id="149" w:author="Alexandru Martinas" w:date="2018-06-25T15:12:00Z">
        <w:r w:rsidR="00AD02EC" w:rsidDel="00C91BB4">
          <w:rPr>
            <w:sz w:val="24"/>
            <w:lang w:val="ro-RO"/>
          </w:rPr>
          <w:delText>live</w:delText>
        </w:r>
        <w:commentRangeEnd w:id="148"/>
        <w:r w:rsidR="00567E81" w:rsidDel="00C91BB4">
          <w:rPr>
            <w:rStyle w:val="CommentReference"/>
          </w:rPr>
          <w:commentReference w:id="148"/>
        </w:r>
        <w:r w:rsidR="00AD02EC" w:rsidDel="00C91BB4">
          <w:rPr>
            <w:sz w:val="24"/>
            <w:lang w:val="ro-RO"/>
          </w:rPr>
          <w:delText xml:space="preserve"> </w:delText>
        </w:r>
      </w:del>
      <w:ins w:id="150" w:author="Alexandru Martinas" w:date="2018-06-25T15:12:00Z">
        <w:r w:rsidR="00C91BB4">
          <w:rPr>
            <w:sz w:val="24"/>
            <w:lang w:val="ro-RO"/>
          </w:rPr>
          <w:t xml:space="preserve">în timp real </w:t>
        </w:r>
      </w:ins>
      <w:r w:rsidR="00AD02EC">
        <w:rPr>
          <w:sz w:val="24"/>
          <w:lang w:val="ro-RO"/>
        </w:rPr>
        <w:t>a acestora.</w:t>
      </w:r>
      <w:r w:rsidR="00BB4D8F">
        <w:rPr>
          <w:sz w:val="24"/>
          <w:lang w:val="ro-RO"/>
        </w:rPr>
        <w:t xml:space="preserve"> Urmatorul modul este destinat dispozitivelor inteligente</w:t>
      </w:r>
      <w:r w:rsidR="00AD02EC">
        <w:rPr>
          <w:sz w:val="24"/>
          <w:lang w:val="ro-RO"/>
        </w:rPr>
        <w:t xml:space="preserve"> unde sunt înregistrate și unde se poate vedea starea fiecăruia. Urmeaza apoi un modul destinat rețelei de cunoscuți ai utilizatorului. Aici sunt inregistrate toate persoanele pe care dorim ca sistemul să le recunoască. Legatura dintre aceste 3 module este realizata de modulul de reguli. Prin intermediu</w:t>
      </w:r>
      <w:r w:rsidR="00514529">
        <w:rPr>
          <w:sz w:val="24"/>
          <w:lang w:val="ro-RO"/>
        </w:rPr>
        <w:t>l acestui modul</w:t>
      </w:r>
      <w:r w:rsidR="00AD02EC">
        <w:rPr>
          <w:sz w:val="24"/>
          <w:lang w:val="ro-RO"/>
        </w:rPr>
        <w:t xml:space="preserve">, utilizatorul definește comportamentul dispozitivelor </w:t>
      </w:r>
      <w:r w:rsidR="00514529">
        <w:rPr>
          <w:sz w:val="24"/>
        </w:rPr>
        <w:t>in func</w:t>
      </w:r>
      <w:r w:rsidR="00514529">
        <w:rPr>
          <w:sz w:val="24"/>
          <w:lang w:val="ro-RO"/>
        </w:rPr>
        <w:t xml:space="preserve">ție de persoana sau anumite elemente/evenimente recunososcute de camerele video. De fiecare dată cand una din reguli este recunoscută de sistem, utilizatorul este notificat de catre modulul de notificari prin </w:t>
      </w:r>
      <w:r w:rsidR="00514529" w:rsidRPr="00514529">
        <w:rPr>
          <w:i/>
          <w:sz w:val="24"/>
          <w:lang w:val="ro-RO"/>
        </w:rPr>
        <w:t>push notifications</w:t>
      </w:r>
      <w:r w:rsidR="00514529">
        <w:rPr>
          <w:i/>
          <w:sz w:val="24"/>
          <w:lang w:val="ro-RO"/>
        </w:rPr>
        <w:t xml:space="preserve"> </w:t>
      </w:r>
      <w:r w:rsidR="00514529">
        <w:rPr>
          <w:sz w:val="24"/>
          <w:lang w:val="ro-RO"/>
        </w:rPr>
        <w:t>sau SMS, in funcție de alegerea acestuia</w:t>
      </w:r>
      <w:r w:rsidR="00876005">
        <w:rPr>
          <w:sz w:val="24"/>
          <w:lang w:val="ro-RO"/>
        </w:rPr>
        <w:t>.</w:t>
      </w:r>
    </w:p>
    <w:p w14:paraId="4341DB90" w14:textId="693D8564" w:rsidR="00524B61" w:rsidRPr="0081391D" w:rsidDel="00F32155" w:rsidRDefault="00D66EBB" w:rsidP="00876005">
      <w:pPr>
        <w:pStyle w:val="Heading1"/>
        <w:spacing w:line="360" w:lineRule="auto"/>
        <w:ind w:left="384"/>
        <w:rPr>
          <w:del w:id="151" w:author="Alexandru Martinas" w:date="2018-06-25T17:24:00Z"/>
          <w:lang w:val="ro-RO"/>
        </w:rPr>
      </w:pPr>
      <w:commentRangeStart w:id="152"/>
      <w:del w:id="153" w:author="Alexandru Martinas" w:date="2018-06-25T17:24:00Z">
        <w:r w:rsidDel="00F32155">
          <w:rPr>
            <w:lang w:val="ro-RO"/>
          </w:rPr>
          <w:lastRenderedPageBreak/>
          <w:delText>2</w:delText>
        </w:r>
        <w:r w:rsidR="002F1C0A" w:rsidDel="00F32155">
          <w:rPr>
            <w:lang w:val="ro-RO"/>
          </w:rPr>
          <w:delText xml:space="preserve"> </w:delText>
        </w:r>
        <w:r w:rsidR="00F17A72" w:rsidRPr="0081391D" w:rsidDel="00F32155">
          <w:rPr>
            <w:lang w:val="ro-RO"/>
          </w:rPr>
          <w:delText>Tehnologii folosite</w:delText>
        </w:r>
        <w:commentRangeEnd w:id="152"/>
        <w:r w:rsidR="002B0741" w:rsidDel="00F32155">
          <w:rPr>
            <w:rStyle w:val="CommentReference"/>
            <w:rFonts w:asciiTheme="minorHAnsi" w:eastAsiaTheme="minorHAnsi" w:hAnsiTheme="minorHAnsi" w:cstheme="minorBidi"/>
            <w:color w:val="auto"/>
          </w:rPr>
          <w:commentReference w:id="152"/>
        </w:r>
      </w:del>
    </w:p>
    <w:p w14:paraId="5090FC40" w14:textId="0D44B2F2" w:rsidR="00F17A72" w:rsidRPr="0081391D" w:rsidDel="00F32155" w:rsidRDefault="00F17A72" w:rsidP="00876005">
      <w:pPr>
        <w:spacing w:line="360" w:lineRule="auto"/>
        <w:rPr>
          <w:del w:id="154" w:author="Alexandru Martinas" w:date="2018-06-25T17:24:00Z"/>
          <w:sz w:val="24"/>
          <w:lang w:val="ro-RO"/>
        </w:rPr>
      </w:pPr>
    </w:p>
    <w:p w14:paraId="5A26D08B" w14:textId="7C4A0C2E" w:rsidR="004B6771" w:rsidDel="00F32155" w:rsidRDefault="00D66EBB" w:rsidP="00876005">
      <w:pPr>
        <w:pStyle w:val="Heading2"/>
        <w:spacing w:line="360" w:lineRule="auto"/>
        <w:rPr>
          <w:del w:id="155" w:author="Alexandru Martinas" w:date="2018-06-25T17:24:00Z"/>
          <w:lang w:val="ro-RO"/>
        </w:rPr>
      </w:pPr>
      <w:del w:id="156" w:author="Alexandru Martinas" w:date="2018-06-25T17:24:00Z">
        <w:r w:rsidDel="00F32155">
          <w:rPr>
            <w:lang w:val="ro-RO"/>
          </w:rPr>
          <w:delText>2</w:delText>
        </w:r>
        <w:r w:rsidR="002F1C0A" w:rsidDel="00F32155">
          <w:rPr>
            <w:lang w:val="ro-RO"/>
          </w:rPr>
          <w:delText xml:space="preserve">.1 </w:delText>
        </w:r>
        <w:r w:rsidR="000F2EC0" w:rsidDel="00F32155">
          <w:rPr>
            <w:lang w:val="ro-RO"/>
          </w:rPr>
          <w:delText>Django</w:delText>
        </w:r>
      </w:del>
    </w:p>
    <w:p w14:paraId="72DD8AEF" w14:textId="029270A8" w:rsidR="00CB3242" w:rsidRPr="00CB3242" w:rsidDel="00F32155" w:rsidRDefault="00CB3242" w:rsidP="00876005">
      <w:pPr>
        <w:spacing w:line="360" w:lineRule="auto"/>
        <w:rPr>
          <w:del w:id="157" w:author="Alexandru Martinas" w:date="2018-06-25T17:24:00Z"/>
          <w:lang w:val="ro-RO"/>
        </w:rPr>
      </w:pPr>
    </w:p>
    <w:p w14:paraId="6DEA2176" w14:textId="4AE28DB9" w:rsidR="000B1AF7" w:rsidDel="00F32155" w:rsidRDefault="000F2EC0" w:rsidP="00876005">
      <w:pPr>
        <w:spacing w:after="0" w:line="360" w:lineRule="auto"/>
        <w:ind w:firstLine="720"/>
        <w:jc w:val="both"/>
        <w:rPr>
          <w:del w:id="158" w:author="Alexandru Martinas" w:date="2018-06-25T17:24:00Z"/>
          <w:sz w:val="24"/>
          <w:lang w:val="ro-RO"/>
        </w:rPr>
      </w:pPr>
      <w:del w:id="159" w:author="Alexandru Martinas" w:date="2018-06-25T17:24:00Z">
        <w:r w:rsidDel="00F32155">
          <w:rPr>
            <w:sz w:val="24"/>
            <w:lang w:val="ro-RO"/>
          </w:rPr>
          <w:delText>Django</w:delText>
        </w:r>
        <w:r w:rsidR="00E8173B" w:rsidDel="00F32155">
          <w:rPr>
            <w:sz w:val="24"/>
            <w:lang w:val="ro-RO"/>
          </w:rPr>
          <w:delText xml:space="preserve"> este </w:delText>
        </w:r>
        <w:r w:rsidDel="00F32155">
          <w:rPr>
            <w:sz w:val="24"/>
            <w:lang w:val="ro-RO"/>
          </w:rPr>
          <w:delText xml:space="preserve">un </w:delText>
        </w:r>
        <w:r w:rsidRPr="000F2EC0" w:rsidDel="00F32155">
          <w:rPr>
            <w:i/>
            <w:sz w:val="24"/>
            <w:lang w:val="ro-RO"/>
          </w:rPr>
          <w:delText>framework</w:delText>
        </w:r>
        <w:r w:rsidDel="00F32155">
          <w:rPr>
            <w:i/>
            <w:sz w:val="24"/>
            <w:lang w:val="ro-RO"/>
          </w:rPr>
          <w:delText xml:space="preserve"> </w:delText>
        </w:r>
        <w:r w:rsidDel="00F32155">
          <w:rPr>
            <w:sz w:val="24"/>
            <w:lang w:val="ro-RO"/>
          </w:rPr>
          <w:delText xml:space="preserve">web de nivel înalt care utilizează Python ca si limbaj de programare. Este un </w:delText>
        </w:r>
        <w:r w:rsidRPr="004D7E2E" w:rsidDel="00F32155">
          <w:rPr>
            <w:i/>
            <w:sz w:val="24"/>
            <w:lang w:val="ro-RO"/>
          </w:rPr>
          <w:delText>framework</w:delText>
        </w:r>
        <w:r w:rsidDel="00F32155">
          <w:rPr>
            <w:sz w:val="24"/>
            <w:lang w:val="ro-RO"/>
          </w:rPr>
          <w:delText xml:space="preserve"> </w:delText>
        </w:r>
        <w:r w:rsidR="00EB620B" w:rsidDel="00F32155">
          <w:rPr>
            <w:sz w:val="24"/>
            <w:lang w:val="ro-RO"/>
          </w:rPr>
          <w:delText xml:space="preserve">gratuit, disponibil in regim </w:delText>
        </w:r>
        <w:r w:rsidDel="00F32155">
          <w:rPr>
            <w:sz w:val="24"/>
            <w:lang w:val="ro-RO"/>
          </w:rPr>
          <w:delText>open-source</w:delText>
        </w:r>
        <w:r w:rsidR="00EB620B" w:rsidDel="00F32155">
          <w:rPr>
            <w:sz w:val="24"/>
            <w:lang w:val="ro-RO"/>
          </w:rPr>
          <w:delText>,</w:delText>
        </w:r>
        <w:r w:rsidDel="00F32155">
          <w:rPr>
            <w:sz w:val="24"/>
            <w:lang w:val="ro-RO"/>
          </w:rPr>
          <w:delText xml:space="preserve"> destinat dezvoltării de aplicații web rapid și eficient. Rezolvă foarte multe probleme comune legate de securitate ceea ce îi permite programatorului să se axeze pe scrierea aplicației fără prea multe complicații. </w:delText>
        </w:r>
        <w:r w:rsidR="00EB620B" w:rsidDel="00F32155">
          <w:rPr>
            <w:sz w:val="24"/>
            <w:lang w:val="ro-RO"/>
          </w:rPr>
          <w:delText xml:space="preserve"> Are la baza modelul arhitectural MVC (</w:delText>
        </w:r>
        <w:r w:rsidR="00EB620B" w:rsidRPr="00EB620B" w:rsidDel="00F32155">
          <w:rPr>
            <w:i/>
            <w:sz w:val="24"/>
            <w:lang w:val="ro-RO"/>
          </w:rPr>
          <w:delText>model-view-controller</w:delText>
        </w:r>
        <w:r w:rsidR="00EB620B" w:rsidDel="00F32155">
          <w:rPr>
            <w:sz w:val="24"/>
            <w:lang w:val="ro-RO"/>
          </w:rPr>
          <w:delText xml:space="preserve">) </w:delText>
        </w:r>
        <w:r w:rsidR="00D5381C" w:rsidDel="00F32155">
          <w:rPr>
            <w:sz w:val="24"/>
            <w:lang w:val="ro-RO"/>
          </w:rPr>
          <w:delText xml:space="preserve">venind totuși o implementare proprie. Deoarece partea de </w:delText>
        </w:r>
        <w:r w:rsidR="00D5381C" w:rsidRPr="00D5381C" w:rsidDel="00F32155">
          <w:rPr>
            <w:i/>
            <w:sz w:val="24"/>
            <w:lang w:val="ro-RO"/>
          </w:rPr>
          <w:delText>controller</w:delText>
        </w:r>
        <w:r w:rsidR="00D5381C" w:rsidDel="00F32155">
          <w:rPr>
            <w:i/>
            <w:sz w:val="24"/>
            <w:lang w:val="ro-RO"/>
          </w:rPr>
          <w:delText xml:space="preserve"> </w:delText>
        </w:r>
        <w:r w:rsidR="00D5381C" w:rsidDel="00F32155">
          <w:rPr>
            <w:sz w:val="24"/>
            <w:lang w:val="ro-RO"/>
          </w:rPr>
          <w:delText xml:space="preserve">este realizată de </w:delText>
        </w:r>
        <w:r w:rsidR="00D5381C" w:rsidDel="00F32155">
          <w:rPr>
            <w:i/>
            <w:sz w:val="24"/>
            <w:lang w:val="ro-RO"/>
          </w:rPr>
          <w:delText>framework</w:delText>
        </w:r>
        <w:r w:rsidR="00D5381C" w:rsidDel="00F32155">
          <w:rPr>
            <w:sz w:val="24"/>
            <w:lang w:val="ro-RO"/>
          </w:rPr>
          <w:delText xml:space="preserve"> iar majoritatea logicii se întâmplă in modele, </w:delText>
        </w:r>
        <w:r w:rsidR="00D5381C" w:rsidRPr="00D5381C" w:rsidDel="00F32155">
          <w:rPr>
            <w:i/>
            <w:sz w:val="24"/>
            <w:lang w:val="ro-RO"/>
          </w:rPr>
          <w:delText>template</w:delText>
        </w:r>
        <w:r w:rsidR="00D5381C" w:rsidDel="00F32155">
          <w:rPr>
            <w:sz w:val="24"/>
            <w:lang w:val="ro-RO"/>
          </w:rPr>
          <w:delText xml:space="preserve">-uri și </w:delText>
        </w:r>
        <w:r w:rsidR="00D5381C" w:rsidRPr="00D5381C" w:rsidDel="00F32155">
          <w:rPr>
            <w:i/>
            <w:sz w:val="24"/>
            <w:lang w:val="ro-RO"/>
          </w:rPr>
          <w:delText>view</w:delText>
        </w:r>
        <w:r w:rsidR="00D5381C" w:rsidDel="00F32155">
          <w:rPr>
            <w:sz w:val="24"/>
            <w:lang w:val="ro-RO"/>
          </w:rPr>
          <w:delText xml:space="preserve">-uri, Django este adesea considerat ca fiind un </w:delText>
        </w:r>
        <w:r w:rsidR="00D5381C" w:rsidDel="00F32155">
          <w:rPr>
            <w:i/>
            <w:sz w:val="24"/>
            <w:lang w:val="ro-RO"/>
          </w:rPr>
          <w:delText xml:space="preserve">framework </w:delText>
        </w:r>
        <w:r w:rsidR="00D5381C" w:rsidDel="00F32155">
          <w:rPr>
            <w:sz w:val="24"/>
            <w:lang w:val="ro-RO"/>
          </w:rPr>
          <w:delText>bazat pe MTV (</w:delText>
        </w:r>
        <w:r w:rsidR="00D5381C" w:rsidDel="00F32155">
          <w:rPr>
            <w:i/>
            <w:sz w:val="24"/>
            <w:lang w:val="ro-RO"/>
          </w:rPr>
          <w:delText>model-template-view).</w:delText>
        </w:r>
        <w:r w:rsidR="00D5381C" w:rsidDel="00F32155">
          <w:rPr>
            <w:sz w:val="24"/>
            <w:lang w:val="ro-RO"/>
          </w:rPr>
          <w:delText>[4]</w:delText>
        </w:r>
      </w:del>
    </w:p>
    <w:p w14:paraId="4BE2B1CE" w14:textId="504FFC9B" w:rsidR="00703798" w:rsidDel="00F32155" w:rsidRDefault="00703798" w:rsidP="00876005">
      <w:pPr>
        <w:spacing w:after="0" w:line="360" w:lineRule="auto"/>
        <w:ind w:firstLine="720"/>
        <w:jc w:val="both"/>
        <w:rPr>
          <w:del w:id="160" w:author="Alexandru Martinas" w:date="2018-06-25T17:24:00Z"/>
          <w:sz w:val="24"/>
          <w:lang w:val="ro-RO"/>
        </w:rPr>
      </w:pPr>
      <w:del w:id="161" w:author="Alexandru Martinas" w:date="2018-06-25T17:24:00Z">
        <w:r w:rsidDel="00F32155">
          <w:rPr>
            <w:sz w:val="24"/>
            <w:lang w:val="ro-RO"/>
          </w:rPr>
          <w:delText xml:space="preserve">Am ales folosirea </w:delText>
        </w:r>
        <w:r w:rsidDel="00F32155">
          <w:rPr>
            <w:i/>
            <w:sz w:val="24"/>
            <w:lang w:val="ro-RO"/>
          </w:rPr>
          <w:delText>framework-</w:delText>
        </w:r>
        <w:r w:rsidDel="00F32155">
          <w:rPr>
            <w:sz w:val="24"/>
            <w:lang w:val="ro-RO"/>
          </w:rPr>
          <w:delText>ului Django atât pe partea de server cat si pe partea de client din mai multe motive:</w:delText>
        </w:r>
      </w:del>
    </w:p>
    <w:p w14:paraId="7C021836" w14:textId="0D27D95D" w:rsidR="00703798" w:rsidRPr="00337138" w:rsidDel="00F32155" w:rsidRDefault="008616BE" w:rsidP="00876005">
      <w:pPr>
        <w:pStyle w:val="ListParagraph"/>
        <w:numPr>
          <w:ilvl w:val="0"/>
          <w:numId w:val="30"/>
        </w:numPr>
        <w:spacing w:after="0" w:line="360" w:lineRule="auto"/>
        <w:jc w:val="both"/>
        <w:rPr>
          <w:del w:id="162" w:author="Alexandru Martinas" w:date="2018-06-25T17:24:00Z"/>
          <w:sz w:val="24"/>
          <w:lang w:val="ro-RO"/>
        </w:rPr>
      </w:pPr>
      <w:del w:id="163" w:author="Alexandru Martinas" w:date="2018-06-25T17:24:00Z">
        <w:r w:rsidRPr="0002400C" w:rsidDel="00F32155">
          <w:rPr>
            <w:b/>
            <w:sz w:val="24"/>
            <w:lang w:val="ro-RO"/>
          </w:rPr>
          <w:delText>Python</w:delText>
        </w:r>
        <w:r w:rsidDel="00F32155">
          <w:rPr>
            <w:sz w:val="24"/>
            <w:lang w:val="ro-RO"/>
          </w:rPr>
          <w:delText xml:space="preserve"> </w:delText>
        </w:r>
        <w:r w:rsidR="00337138" w:rsidDel="00F32155">
          <w:rPr>
            <w:sz w:val="24"/>
            <w:lang w:val="ro-RO"/>
          </w:rPr>
          <w:delText>-</w:delText>
        </w:r>
        <w:r w:rsidDel="00F32155">
          <w:rPr>
            <w:sz w:val="24"/>
            <w:lang w:val="ro-RO"/>
          </w:rPr>
          <w:delText xml:space="preserve"> unul dintre cele mai ușor de învățat limbaje de programare</w:delText>
        </w:r>
        <w:r w:rsidR="00337138" w:rsidDel="00F32155">
          <w:rPr>
            <w:sz w:val="24"/>
            <w:lang w:val="ro-RO"/>
          </w:rPr>
          <w:delText>, clar, usor de citit și rapid de scris</w:delText>
        </w:r>
      </w:del>
    </w:p>
    <w:p w14:paraId="36F4F3AA" w14:textId="11A9E1F9" w:rsidR="00337138" w:rsidDel="00F32155" w:rsidRDefault="00337138" w:rsidP="00876005">
      <w:pPr>
        <w:pStyle w:val="ListParagraph"/>
        <w:numPr>
          <w:ilvl w:val="0"/>
          <w:numId w:val="30"/>
        </w:numPr>
        <w:spacing w:after="0" w:line="360" w:lineRule="auto"/>
        <w:jc w:val="both"/>
        <w:rPr>
          <w:del w:id="164" w:author="Alexandru Martinas" w:date="2018-06-25T17:24:00Z"/>
          <w:sz w:val="24"/>
          <w:lang w:val="ro-RO"/>
        </w:rPr>
      </w:pPr>
      <w:del w:id="165" w:author="Alexandru Martinas" w:date="2018-06-25T17:24:00Z">
        <w:r w:rsidRPr="0002400C" w:rsidDel="00F32155">
          <w:rPr>
            <w:b/>
            <w:sz w:val="24"/>
            <w:lang w:val="ro-RO"/>
          </w:rPr>
          <w:delText>Securitate</w:delText>
        </w:r>
        <w:r w:rsidDel="00F32155">
          <w:rPr>
            <w:sz w:val="24"/>
            <w:lang w:val="ro-RO"/>
          </w:rPr>
          <w:delText xml:space="preserve"> - face managementul problemelor de securitate comune existente (e.g </w:delText>
        </w:r>
        <w:r w:rsidRPr="00337138" w:rsidDel="00F32155">
          <w:rPr>
            <w:i/>
            <w:sz w:val="24"/>
            <w:lang w:val="ro-RO"/>
          </w:rPr>
          <w:delText>SQL injection</w:delText>
        </w:r>
        <w:r w:rsidDel="00F32155">
          <w:rPr>
            <w:sz w:val="24"/>
            <w:lang w:val="ro-RO"/>
          </w:rPr>
          <w:delText xml:space="preserve">, </w:delText>
        </w:r>
        <w:r w:rsidDel="00F32155">
          <w:rPr>
            <w:i/>
            <w:sz w:val="24"/>
            <w:lang w:val="ro-RO"/>
          </w:rPr>
          <w:delText>cross-site request forgery, cross-site scripting</w:delText>
        </w:r>
        <w:r w:rsidDel="00F32155">
          <w:rPr>
            <w:sz w:val="24"/>
            <w:lang w:val="ro-RO"/>
          </w:rPr>
          <w:delText>)</w:delText>
        </w:r>
      </w:del>
    </w:p>
    <w:p w14:paraId="633D1F31" w14:textId="3AB4D736" w:rsidR="00337138" w:rsidDel="00F32155" w:rsidRDefault="00337138" w:rsidP="00876005">
      <w:pPr>
        <w:pStyle w:val="ListParagraph"/>
        <w:numPr>
          <w:ilvl w:val="0"/>
          <w:numId w:val="30"/>
        </w:numPr>
        <w:spacing w:after="0" w:line="360" w:lineRule="auto"/>
        <w:jc w:val="both"/>
        <w:rPr>
          <w:del w:id="166" w:author="Alexandru Martinas" w:date="2018-06-25T17:24:00Z"/>
          <w:sz w:val="24"/>
          <w:lang w:val="ro-RO"/>
        </w:rPr>
      </w:pPr>
      <w:del w:id="167" w:author="Alexandru Martinas" w:date="2018-06-25T17:24:00Z">
        <w:r w:rsidRPr="0002400C" w:rsidDel="00F32155">
          <w:rPr>
            <w:b/>
            <w:sz w:val="24"/>
            <w:lang w:val="ro-RO"/>
          </w:rPr>
          <w:delText>Scalabilitate</w:delText>
        </w:r>
        <w:r w:rsidR="0002400C" w:rsidDel="00F32155">
          <w:rPr>
            <w:sz w:val="24"/>
            <w:lang w:val="ro-RO"/>
          </w:rPr>
          <w:delText xml:space="preserve"> </w:delText>
        </w:r>
        <w:r w:rsidR="0002400C" w:rsidRPr="0002400C" w:rsidDel="00F32155">
          <w:rPr>
            <w:b/>
            <w:sz w:val="24"/>
            <w:lang w:val="ro-RO"/>
          </w:rPr>
          <w:delText>și</w:delText>
        </w:r>
        <w:r w:rsidR="0002400C" w:rsidDel="00F32155">
          <w:rPr>
            <w:sz w:val="24"/>
            <w:lang w:val="ro-RO"/>
          </w:rPr>
          <w:delText xml:space="preserve"> </w:delText>
        </w:r>
        <w:r w:rsidR="0002400C" w:rsidRPr="0002400C" w:rsidDel="00F32155">
          <w:rPr>
            <w:b/>
            <w:sz w:val="24"/>
            <w:lang w:val="ro-RO"/>
          </w:rPr>
          <w:delText>stabilitate</w:delText>
        </w:r>
        <w:r w:rsidDel="00F32155">
          <w:rPr>
            <w:sz w:val="24"/>
            <w:lang w:val="ro-RO"/>
          </w:rPr>
          <w:delText xml:space="preserve"> </w:delText>
        </w:r>
        <w:r w:rsidR="0002400C" w:rsidDel="00F32155">
          <w:rPr>
            <w:sz w:val="24"/>
            <w:lang w:val="ro-RO"/>
          </w:rPr>
          <w:delText>- se comportă foarte bine în cazul unui număr mare de utilizatori, fiind regăsit în aplicații mari de pe piață (e.g Instagram, BitBucket, Pinterest)[5]</w:delText>
        </w:r>
      </w:del>
    </w:p>
    <w:p w14:paraId="18F6C33E" w14:textId="57C0B4CB" w:rsidR="0002400C" w:rsidRPr="00703798" w:rsidDel="00F32155" w:rsidRDefault="009A7E46" w:rsidP="00876005">
      <w:pPr>
        <w:pStyle w:val="ListParagraph"/>
        <w:numPr>
          <w:ilvl w:val="0"/>
          <w:numId w:val="30"/>
        </w:numPr>
        <w:spacing w:after="0" w:line="360" w:lineRule="auto"/>
        <w:jc w:val="both"/>
        <w:rPr>
          <w:del w:id="168" w:author="Alexandru Martinas" w:date="2018-06-25T17:24:00Z"/>
          <w:sz w:val="24"/>
          <w:lang w:val="ro-RO"/>
        </w:rPr>
      </w:pPr>
      <w:del w:id="169" w:author="Alexandru Martinas" w:date="2018-06-25T17:24:00Z">
        <w:r w:rsidDel="00F32155">
          <w:rPr>
            <w:b/>
            <w:sz w:val="24"/>
            <w:lang w:val="ro-RO"/>
          </w:rPr>
          <w:delText xml:space="preserve">Dezvoltare rapidă </w:delText>
        </w:r>
        <w:r w:rsidDel="00F32155">
          <w:rPr>
            <w:sz w:val="24"/>
            <w:lang w:val="ro-RO"/>
          </w:rPr>
          <w:delText>– conține o multitudine de pachete ce servesc componete comune oricarei aplicații web</w:delText>
        </w:r>
        <w:r w:rsidR="00B05A40" w:rsidDel="00F32155">
          <w:rPr>
            <w:sz w:val="24"/>
            <w:lang w:val="ro-RO"/>
          </w:rPr>
          <w:delText xml:space="preserve"> reducâ</w:delText>
        </w:r>
        <w:r w:rsidDel="00F32155">
          <w:rPr>
            <w:sz w:val="24"/>
            <w:lang w:val="ro-RO"/>
          </w:rPr>
          <w:delText xml:space="preserve">nd efortul dezvoltatorului: managementul sesiunilor, autentificarea utilizatorilor, </w:delText>
        </w:r>
        <w:r w:rsidR="00B05A40" w:rsidDel="00F32155">
          <w:rPr>
            <w:sz w:val="24"/>
            <w:lang w:val="ro-RO"/>
          </w:rPr>
          <w:delText>interfață administrator</w:delText>
        </w:r>
        <w:r w:rsidDel="00F32155">
          <w:rPr>
            <w:sz w:val="24"/>
            <w:lang w:val="ro-RO"/>
          </w:rPr>
          <w:delText xml:space="preserve"> etc.</w:delText>
        </w:r>
        <w:r w:rsidR="00E538E3" w:rsidDel="00F32155">
          <w:rPr>
            <w:sz w:val="24"/>
            <w:lang w:val="ro-RO"/>
          </w:rPr>
          <w:delText>[6]</w:delText>
        </w:r>
      </w:del>
    </w:p>
    <w:p w14:paraId="52CC0BE5" w14:textId="16E4ACAA" w:rsidR="00703798" w:rsidRPr="00D5381C" w:rsidDel="00F32155" w:rsidRDefault="00703798" w:rsidP="00876005">
      <w:pPr>
        <w:spacing w:after="0" w:line="360" w:lineRule="auto"/>
        <w:ind w:firstLine="720"/>
        <w:jc w:val="both"/>
        <w:rPr>
          <w:del w:id="170" w:author="Alexandru Martinas" w:date="2018-06-25T17:24:00Z"/>
          <w:sz w:val="24"/>
          <w:lang w:val="ro-RO"/>
        </w:rPr>
      </w:pPr>
    </w:p>
    <w:p w14:paraId="53422376" w14:textId="5DC0A2DD" w:rsidR="00D5381C" w:rsidRPr="00D5381C" w:rsidDel="00F32155" w:rsidRDefault="00D5381C" w:rsidP="00876005">
      <w:pPr>
        <w:spacing w:after="0" w:line="360" w:lineRule="auto"/>
        <w:ind w:firstLine="720"/>
        <w:jc w:val="both"/>
        <w:rPr>
          <w:del w:id="171" w:author="Alexandru Martinas" w:date="2018-06-25T17:24:00Z"/>
          <w:sz w:val="24"/>
          <w:lang w:val="ro-RO"/>
        </w:rPr>
      </w:pPr>
    </w:p>
    <w:p w14:paraId="0035D33D" w14:textId="6344C889" w:rsidR="00C93FF3" w:rsidRPr="005549EE" w:rsidDel="00F32155" w:rsidRDefault="000B1AF7" w:rsidP="00876005">
      <w:pPr>
        <w:spacing w:after="0" w:line="360" w:lineRule="auto"/>
        <w:rPr>
          <w:del w:id="172" w:author="Alexandru Martinas" w:date="2018-06-25T17:24:00Z"/>
        </w:rPr>
      </w:pPr>
      <w:del w:id="173" w:author="Alexandru Martinas" w:date="2018-06-25T17:24:00Z">
        <w:r w:rsidRPr="005549EE" w:rsidDel="00F32155">
          <w:delText xml:space="preserve">  </w:delText>
        </w:r>
        <w:r w:rsidR="00647E13" w:rsidRPr="005549EE" w:rsidDel="00F32155">
          <w:delText xml:space="preserve"> </w:delText>
        </w:r>
      </w:del>
    </w:p>
    <w:p w14:paraId="44782733" w14:textId="60CE1A51" w:rsidR="00C93FF3" w:rsidRPr="007D3440" w:rsidDel="00F32155" w:rsidRDefault="00C93FF3" w:rsidP="00876005">
      <w:pPr>
        <w:pStyle w:val="Caption"/>
        <w:tabs>
          <w:tab w:val="left" w:pos="2829"/>
          <w:tab w:val="center" w:pos="4421"/>
        </w:tabs>
        <w:spacing w:after="0" w:line="360" w:lineRule="auto"/>
        <w:rPr>
          <w:del w:id="174" w:author="Alexandru Martinas" w:date="2018-06-25T17:24:00Z"/>
          <w:sz w:val="24"/>
          <w:lang w:val="ro-RO"/>
        </w:rPr>
      </w:pPr>
    </w:p>
    <w:p w14:paraId="5084986F" w14:textId="0B84CA1F" w:rsidR="00F17A72" w:rsidRPr="00E538E3" w:rsidDel="00F32155" w:rsidRDefault="00E538E3" w:rsidP="00876005">
      <w:pPr>
        <w:pStyle w:val="Heading2"/>
        <w:spacing w:line="360" w:lineRule="auto"/>
        <w:rPr>
          <w:del w:id="175" w:author="Alexandru Martinas" w:date="2018-06-25T17:24:00Z"/>
        </w:rPr>
      </w:pPr>
      <w:del w:id="176" w:author="Alexandru Martinas" w:date="2018-06-25T17:24:00Z">
        <w:r w:rsidDel="00F32155">
          <w:rPr>
            <w:lang w:val="ro-RO"/>
          </w:rPr>
          <w:delText>2</w:delText>
        </w:r>
        <w:r w:rsidR="002F1C0A" w:rsidDel="00F32155">
          <w:rPr>
            <w:lang w:val="ro-RO"/>
          </w:rPr>
          <w:delText>.2</w:delText>
        </w:r>
        <w:r w:rsidDel="00F32155">
          <w:rPr>
            <w:lang w:val="ro-RO"/>
          </w:rPr>
          <w:delText xml:space="preserve"> MySQL</w:delText>
        </w:r>
      </w:del>
    </w:p>
    <w:p w14:paraId="09D8AA0D" w14:textId="018A0BE0" w:rsidR="00FB473E" w:rsidRPr="0081391D" w:rsidDel="00F32155" w:rsidRDefault="00FB473E" w:rsidP="00876005">
      <w:pPr>
        <w:spacing w:line="360" w:lineRule="auto"/>
        <w:rPr>
          <w:del w:id="177" w:author="Alexandru Martinas" w:date="2018-06-25T17:24:00Z"/>
          <w:lang w:val="ro-RO"/>
        </w:rPr>
      </w:pPr>
      <w:del w:id="178" w:author="Alexandru Martinas" w:date="2018-06-25T17:24:00Z">
        <w:r w:rsidRPr="0081391D" w:rsidDel="00F32155">
          <w:rPr>
            <w:lang w:val="ro-RO"/>
          </w:rPr>
          <w:tab/>
        </w:r>
      </w:del>
    </w:p>
    <w:p w14:paraId="58007263" w14:textId="1D89E79B" w:rsidR="001052DB" w:rsidRPr="004D4B3C" w:rsidDel="00F32155" w:rsidRDefault="00FB473E" w:rsidP="00876005">
      <w:pPr>
        <w:spacing w:after="0" w:line="360" w:lineRule="auto"/>
        <w:jc w:val="both"/>
        <w:rPr>
          <w:del w:id="179" w:author="Alexandru Martinas" w:date="2018-06-25T17:24:00Z"/>
          <w:sz w:val="24"/>
        </w:rPr>
      </w:pPr>
      <w:del w:id="180" w:author="Alexandru Martinas" w:date="2018-06-25T17:24:00Z">
        <w:r w:rsidRPr="0081391D" w:rsidDel="00F32155">
          <w:rPr>
            <w:sz w:val="24"/>
            <w:lang w:val="ro-RO"/>
          </w:rPr>
          <w:tab/>
        </w:r>
        <w:r w:rsidR="00E538E3" w:rsidDel="00F32155">
          <w:rPr>
            <w:sz w:val="24"/>
            <w:lang w:val="ro-RO"/>
          </w:rPr>
          <w:delText xml:space="preserve">MySQL este un sistem de gestiune al bazelor de date relaționalale </w:delText>
        </w:r>
        <w:r w:rsidR="00E538E3" w:rsidDel="00F32155">
          <w:rPr>
            <w:i/>
            <w:sz w:val="24"/>
            <w:lang w:val="ro-RO"/>
          </w:rPr>
          <w:delText>open-source</w:delText>
        </w:r>
        <w:r w:rsidR="00E538E3" w:rsidDel="00F32155">
          <w:rPr>
            <w:sz w:val="24"/>
            <w:lang w:val="ro-RO"/>
          </w:rPr>
          <w:delText xml:space="preserve">, ușor de integrat cu majoritatea </w:delText>
        </w:r>
        <w:r w:rsidR="00E538E3" w:rsidDel="00F32155">
          <w:rPr>
            <w:i/>
            <w:sz w:val="24"/>
            <w:lang w:val="ro-RO"/>
          </w:rPr>
          <w:delText>framework-</w:delText>
        </w:r>
        <w:r w:rsidR="00E538E3" w:rsidDel="00F32155">
          <w:rPr>
            <w:sz w:val="24"/>
            <w:lang w:val="ro-RO"/>
          </w:rPr>
          <w:delText>urilor</w:delText>
        </w:r>
        <w:r w:rsidR="00AC1641" w:rsidDel="00F32155">
          <w:rPr>
            <w:sz w:val="24"/>
            <w:lang w:val="ro-RO"/>
          </w:rPr>
          <w:delText xml:space="preserve">. </w:delText>
        </w:r>
        <w:r w:rsidR="004D4B3C" w:rsidDel="00F32155">
          <w:rPr>
            <w:sz w:val="24"/>
            <w:lang w:val="ro-RO"/>
          </w:rPr>
          <w:delText>Am ales folosirea unei baze de date relaționale deoarece datele utilizatorilor sunt structurate iar pentru dispozitivele inteligente am folosit o reprezentare a datelor comună.</w:delText>
        </w:r>
      </w:del>
    </w:p>
    <w:p w14:paraId="662AB82C" w14:textId="4E86DD6E" w:rsidR="00F17A72" w:rsidRPr="0081391D" w:rsidDel="00F32155" w:rsidRDefault="00F17A72" w:rsidP="00876005">
      <w:pPr>
        <w:spacing w:line="360" w:lineRule="auto"/>
        <w:rPr>
          <w:del w:id="181" w:author="Alexandru Martinas" w:date="2018-06-25T17:24:00Z"/>
          <w:sz w:val="24"/>
          <w:lang w:val="ro-RO"/>
        </w:rPr>
      </w:pPr>
    </w:p>
    <w:p w14:paraId="0FE84F85" w14:textId="68C3F2BB" w:rsidR="00F17A72" w:rsidRPr="0081391D" w:rsidDel="00F32155" w:rsidRDefault="004D4B3C" w:rsidP="00876005">
      <w:pPr>
        <w:pStyle w:val="Heading2"/>
        <w:spacing w:line="360" w:lineRule="auto"/>
        <w:rPr>
          <w:del w:id="182" w:author="Alexandru Martinas" w:date="2018-06-25T17:24:00Z"/>
          <w:lang w:val="ro-RO"/>
        </w:rPr>
      </w:pPr>
      <w:del w:id="183" w:author="Alexandru Martinas" w:date="2018-06-25T17:24:00Z">
        <w:r w:rsidDel="00F32155">
          <w:rPr>
            <w:lang w:val="ro-RO"/>
          </w:rPr>
          <w:delText>2</w:delText>
        </w:r>
        <w:r w:rsidR="002F1C0A" w:rsidDel="00F32155">
          <w:rPr>
            <w:lang w:val="ro-RO"/>
          </w:rPr>
          <w:delText>.3</w:delText>
        </w:r>
        <w:r w:rsidDel="00F32155">
          <w:rPr>
            <w:lang w:val="ro-RO"/>
          </w:rPr>
          <w:delText xml:space="preserve"> Amazon Web Sevices</w:delText>
        </w:r>
      </w:del>
    </w:p>
    <w:p w14:paraId="5E3F6B7E" w14:textId="385CBA24" w:rsidR="00FF0956" w:rsidDel="00F32155" w:rsidRDefault="00FF0956" w:rsidP="00876005">
      <w:pPr>
        <w:spacing w:after="0" w:line="360" w:lineRule="auto"/>
        <w:rPr>
          <w:del w:id="184" w:author="Alexandru Martinas" w:date="2018-06-25T17:24:00Z"/>
          <w:lang w:val="ro-RO"/>
        </w:rPr>
      </w:pPr>
    </w:p>
    <w:p w14:paraId="0352E187" w14:textId="779F4EFE" w:rsidR="00931B80" w:rsidDel="00F32155" w:rsidRDefault="004D4B3C" w:rsidP="00876005">
      <w:pPr>
        <w:spacing w:after="0" w:line="360" w:lineRule="auto"/>
        <w:rPr>
          <w:del w:id="185" w:author="Alexandru Martinas" w:date="2018-06-25T17:24:00Z"/>
          <w:sz w:val="24"/>
          <w:szCs w:val="24"/>
          <w:lang w:val="ro-RO"/>
        </w:rPr>
      </w:pPr>
      <w:del w:id="186" w:author="Alexandru Martinas" w:date="2018-06-25T17:24:00Z">
        <w:r w:rsidDel="00F32155">
          <w:rPr>
            <w:lang w:val="ro-RO"/>
          </w:rPr>
          <w:tab/>
        </w:r>
        <w:r w:rsidDel="00F32155">
          <w:rPr>
            <w:i/>
            <w:sz w:val="24"/>
            <w:szCs w:val="24"/>
            <w:lang w:val="ro-RO"/>
          </w:rPr>
          <w:delText xml:space="preserve">Amazon Web Services, </w:delText>
        </w:r>
        <w:r w:rsidDel="00F32155">
          <w:rPr>
            <w:sz w:val="24"/>
            <w:szCs w:val="24"/>
            <w:lang w:val="ro-RO"/>
          </w:rPr>
          <w:delText xml:space="preserve">prescurtat AWS, este o platforma de servicii </w:delText>
        </w:r>
        <w:r w:rsidDel="00F32155">
          <w:rPr>
            <w:i/>
            <w:sz w:val="24"/>
            <w:szCs w:val="24"/>
            <w:lang w:val="ro-RO"/>
          </w:rPr>
          <w:delText>Cloud</w:delText>
        </w:r>
        <w:r w:rsidDel="00F32155">
          <w:rPr>
            <w:sz w:val="24"/>
            <w:szCs w:val="24"/>
            <w:lang w:val="ro-RO"/>
          </w:rPr>
          <w:delText xml:space="preserve"> dezvoltată de compania Amazon. Aceasta furnizează</w:delText>
        </w:r>
        <w:r w:rsidR="00CA2F3A" w:rsidDel="00F32155">
          <w:rPr>
            <w:sz w:val="24"/>
            <w:szCs w:val="24"/>
            <w:lang w:val="ro-RO"/>
          </w:rPr>
          <w:delText xml:space="preserve"> o multitudine de servicii destinate dezvoltarii de aplicații web printre care</w:delText>
        </w:r>
        <w:r w:rsidDel="00F32155">
          <w:rPr>
            <w:sz w:val="24"/>
            <w:szCs w:val="24"/>
            <w:lang w:val="ro-RO"/>
          </w:rPr>
          <w:delText xml:space="preserve"> </w:delText>
        </w:r>
        <w:r w:rsidR="00CA2F3A" w:rsidDel="00F32155">
          <w:rPr>
            <w:sz w:val="24"/>
            <w:szCs w:val="24"/>
            <w:lang w:val="ro-RO"/>
          </w:rPr>
          <w:delText xml:space="preserve">putere computațională, stocare de date, management, analiza etc. </w:delText>
        </w:r>
      </w:del>
    </w:p>
    <w:p w14:paraId="498DF8BA" w14:textId="77C42192" w:rsidR="004D4B3C" w:rsidRPr="00931B80" w:rsidDel="00F32155" w:rsidRDefault="00CA2F3A" w:rsidP="00876005">
      <w:pPr>
        <w:spacing w:after="0" w:line="360" w:lineRule="auto"/>
        <w:ind w:firstLine="720"/>
        <w:rPr>
          <w:del w:id="187" w:author="Alexandru Martinas" w:date="2018-06-25T17:24:00Z"/>
          <w:sz w:val="24"/>
          <w:szCs w:val="24"/>
          <w:lang w:val="ro-RO"/>
        </w:rPr>
      </w:pPr>
      <w:del w:id="188" w:author="Alexandru Martinas" w:date="2018-06-25T17:24:00Z">
        <w:r w:rsidDel="00F32155">
          <w:rPr>
            <w:sz w:val="24"/>
            <w:szCs w:val="24"/>
            <w:lang w:val="ro-RO"/>
          </w:rPr>
          <w:delText>Principalele caracteristici care ne-au motivat să alegem acest furnizor sunt flexibilitatea, securitatea ridicată și costul redus</w:delText>
        </w:r>
        <w:r w:rsidR="003856CA" w:rsidDel="00F32155">
          <w:rPr>
            <w:sz w:val="24"/>
            <w:szCs w:val="24"/>
            <w:lang w:val="ro-RO"/>
          </w:rPr>
          <w:delText>.</w:delText>
        </w:r>
        <w:r w:rsidR="00234BCF" w:rsidDel="00F32155">
          <w:rPr>
            <w:sz w:val="24"/>
            <w:szCs w:val="24"/>
            <w:lang w:val="ro-RO"/>
          </w:rPr>
          <w:delText xml:space="preserve"> </w:delText>
        </w:r>
        <w:r w:rsidR="00931B80" w:rsidDel="00F32155">
          <w:rPr>
            <w:sz w:val="24"/>
            <w:szCs w:val="24"/>
            <w:lang w:val="ro-RO"/>
          </w:rPr>
          <w:delText xml:space="preserve">Un alt mare avantaj </w:delText>
        </w:r>
        <w:r w:rsidR="00234BCF" w:rsidDel="00F32155">
          <w:rPr>
            <w:sz w:val="24"/>
            <w:szCs w:val="24"/>
            <w:lang w:val="ro-RO"/>
          </w:rPr>
          <w:delText xml:space="preserve">demn de menționat este modalitatea de plata </w:delText>
        </w:r>
        <w:r w:rsidR="00234BCF" w:rsidDel="00F32155">
          <w:rPr>
            <w:i/>
            <w:sz w:val="24"/>
            <w:szCs w:val="24"/>
            <w:lang w:val="ro-RO"/>
          </w:rPr>
          <w:delText>pay-as-you-go</w:delText>
        </w:r>
        <w:r w:rsidR="00234BCF" w:rsidDel="00F32155">
          <w:rPr>
            <w:sz w:val="24"/>
            <w:szCs w:val="24"/>
            <w:lang w:val="ro-RO"/>
          </w:rPr>
          <w:delText xml:space="preserve">. </w:delText>
        </w:r>
        <w:r w:rsidR="00931B80" w:rsidDel="00F32155">
          <w:rPr>
            <w:sz w:val="24"/>
            <w:szCs w:val="24"/>
            <w:lang w:val="ro-RO"/>
          </w:rPr>
          <w:delText>Utilizatorii platformei AWS plătesc doar pentru serviciile pe care le folosesc și doar pentru timpul în care le folosesc fără a implica anumite contracte pe termen lung. Este foarte asemanator cu modalitatea de plată a utilităților, platești doar pentru cât consumi[8]</w:delText>
        </w:r>
      </w:del>
    </w:p>
    <w:p w14:paraId="766735C9" w14:textId="3A48D82C" w:rsidR="00CA2F3A" w:rsidDel="00F32155" w:rsidRDefault="00CA2F3A" w:rsidP="00876005">
      <w:pPr>
        <w:spacing w:after="0" w:line="360" w:lineRule="auto"/>
        <w:rPr>
          <w:del w:id="189" w:author="Alexandru Martinas" w:date="2018-06-25T17:24:00Z"/>
          <w:sz w:val="24"/>
          <w:szCs w:val="24"/>
          <w:lang w:val="ro-RO"/>
        </w:rPr>
      </w:pPr>
    </w:p>
    <w:p w14:paraId="186E9E96" w14:textId="1799ECD3" w:rsidR="003856CA" w:rsidDel="00F32155" w:rsidRDefault="003856CA" w:rsidP="00810768">
      <w:pPr>
        <w:pStyle w:val="Heading3"/>
        <w:rPr>
          <w:del w:id="190" w:author="Alexandru Martinas" w:date="2018-06-25T17:24:00Z"/>
          <w:lang w:val="ro-RO"/>
        </w:rPr>
      </w:pPr>
      <w:del w:id="191" w:author="Alexandru Martinas" w:date="2018-06-25T17:24:00Z">
        <w:r w:rsidDel="00F32155">
          <w:rPr>
            <w:lang w:val="ro-RO"/>
          </w:rPr>
          <w:delText>2.3.1 Simple Storage Service</w:delText>
        </w:r>
      </w:del>
    </w:p>
    <w:p w14:paraId="4CB7C3B2" w14:textId="071F1028" w:rsidR="00876005" w:rsidRPr="00876005" w:rsidDel="00F32155" w:rsidRDefault="00876005" w:rsidP="00876005">
      <w:pPr>
        <w:rPr>
          <w:del w:id="192" w:author="Alexandru Martinas" w:date="2018-06-25T17:24:00Z"/>
          <w:lang w:val="ro-RO"/>
        </w:rPr>
      </w:pPr>
    </w:p>
    <w:p w14:paraId="66C69E9B" w14:textId="6EFBEECD" w:rsidR="003856CA" w:rsidDel="00F32155" w:rsidRDefault="003856CA" w:rsidP="00876005">
      <w:pPr>
        <w:spacing w:line="360" w:lineRule="auto"/>
        <w:rPr>
          <w:del w:id="193" w:author="Alexandru Martinas" w:date="2018-06-25T17:24:00Z"/>
          <w:sz w:val="24"/>
          <w:szCs w:val="24"/>
          <w:lang w:val="ro-RO"/>
        </w:rPr>
      </w:pPr>
      <w:del w:id="194" w:author="Alexandru Martinas" w:date="2018-06-25T17:24:00Z">
        <w:r w:rsidDel="00F32155">
          <w:rPr>
            <w:lang w:val="ro-RO"/>
          </w:rPr>
          <w:tab/>
        </w:r>
        <w:r w:rsidDel="00F32155">
          <w:rPr>
            <w:i/>
            <w:sz w:val="24"/>
            <w:szCs w:val="24"/>
            <w:lang w:val="ro-RO"/>
          </w:rPr>
          <w:delText>Simple Storage Service</w:delText>
        </w:r>
        <w:r w:rsidDel="00F32155">
          <w:rPr>
            <w:sz w:val="24"/>
            <w:szCs w:val="24"/>
            <w:lang w:val="ro-RO"/>
          </w:rPr>
          <w:delText xml:space="preserve">, sau S3 cum mai este prescurtat, este un serviciu de stocare </w:delText>
        </w:r>
        <w:r w:rsidR="002D3318" w:rsidDel="00F32155">
          <w:rPr>
            <w:sz w:val="24"/>
            <w:szCs w:val="24"/>
            <w:lang w:val="ro-RO"/>
          </w:rPr>
          <w:delText>a datelor sub orice format,</w:delText>
        </w:r>
        <w:r w:rsidDel="00F32155">
          <w:rPr>
            <w:sz w:val="24"/>
            <w:szCs w:val="24"/>
            <w:lang w:val="ro-RO"/>
          </w:rPr>
          <w:delText xml:space="preserve"> simplu și sigur. </w:delText>
        </w:r>
        <w:r w:rsidR="00234BCF" w:rsidDel="00F32155">
          <w:rPr>
            <w:sz w:val="24"/>
            <w:szCs w:val="24"/>
          </w:rPr>
          <w:delText>Garanteaz</w:delText>
        </w:r>
        <w:r w:rsidR="00234BCF" w:rsidDel="00F32155">
          <w:rPr>
            <w:sz w:val="24"/>
            <w:szCs w:val="24"/>
            <w:lang w:val="ro-RO"/>
          </w:rPr>
          <w:delText>ă o durabilitatea a informațiilor de până la 99.999999999% prin distribuirea lor în minim 3 zone geografice diferite</w:delText>
        </w:r>
        <w:r w:rsidR="002D3318" w:rsidDel="00F32155">
          <w:rPr>
            <w:sz w:val="24"/>
            <w:szCs w:val="24"/>
            <w:lang w:val="ro-RO"/>
          </w:rPr>
          <w:delText xml:space="preserve"> </w:delText>
        </w:r>
        <w:r w:rsidR="00234BCF" w:rsidDel="00F32155">
          <w:rPr>
            <w:sz w:val="24"/>
            <w:szCs w:val="24"/>
            <w:lang w:val="ro-RO"/>
          </w:rPr>
          <w:delText>. Pe partea de securitate, oferă 3 forme de criptatre a datelor</w:delText>
        </w:r>
        <w:r w:rsidR="00937794" w:rsidDel="00F32155">
          <w:rPr>
            <w:sz w:val="24"/>
            <w:szCs w:val="24"/>
            <w:lang w:val="ro-RO"/>
          </w:rPr>
          <w:delText xml:space="preserve"> iar </w:delText>
        </w:r>
        <w:r w:rsidR="00EE5658" w:rsidDel="00F32155">
          <w:rPr>
            <w:sz w:val="24"/>
            <w:szCs w:val="24"/>
            <w:lang w:val="ro-RO"/>
          </w:rPr>
          <w:delText xml:space="preserve">accesul la date se </w:delText>
        </w:r>
        <w:r w:rsidR="00924114" w:rsidDel="00F32155">
          <w:rPr>
            <w:sz w:val="24"/>
            <w:szCs w:val="24"/>
            <w:lang w:val="ro-RO"/>
          </w:rPr>
          <w:delText>realizează prin definirea unor politici de acces</w:delText>
        </w:r>
        <w:r w:rsidR="00937794" w:rsidDel="00F32155">
          <w:rPr>
            <w:sz w:val="24"/>
            <w:szCs w:val="24"/>
            <w:lang w:val="ro-RO"/>
          </w:rPr>
          <w:delText xml:space="preserve"> </w:delText>
        </w:r>
        <w:r w:rsidR="00924114" w:rsidDel="00F32155">
          <w:rPr>
            <w:sz w:val="24"/>
            <w:szCs w:val="24"/>
            <w:lang w:val="ro-RO"/>
          </w:rPr>
          <w:delText xml:space="preserve">asupra </w:delText>
        </w:r>
        <w:r w:rsidR="00924114" w:rsidDel="00F32155">
          <w:rPr>
            <w:i/>
            <w:sz w:val="24"/>
            <w:szCs w:val="24"/>
            <w:lang w:val="ro-RO"/>
          </w:rPr>
          <w:delText>bucket-</w:delText>
        </w:r>
        <w:r w:rsidR="00924114" w:rsidDel="00F32155">
          <w:rPr>
            <w:sz w:val="24"/>
            <w:szCs w:val="24"/>
            <w:lang w:val="ro-RO"/>
          </w:rPr>
          <w:delText xml:space="preserve">ului. </w:delText>
        </w:r>
        <w:r w:rsidR="008333B5" w:rsidDel="00F32155">
          <w:rPr>
            <w:sz w:val="24"/>
            <w:szCs w:val="24"/>
            <w:lang w:val="ro-RO"/>
          </w:rPr>
          <w:delText>Asta garantează un control clar al utilizatorilor care pot accesa resursele</w:delText>
        </w:r>
        <w:r w:rsidR="008333B5" w:rsidDel="00F32155">
          <w:rPr>
            <w:sz w:val="24"/>
            <w:szCs w:val="24"/>
          </w:rPr>
          <w:delText>.</w:delText>
        </w:r>
        <w:r w:rsidR="00CB3242" w:rsidDel="00F32155">
          <w:rPr>
            <w:sz w:val="24"/>
            <w:szCs w:val="24"/>
          </w:rPr>
          <w:delText>[9]</w:delText>
        </w:r>
        <w:r w:rsidR="008333B5" w:rsidDel="00F32155">
          <w:rPr>
            <w:sz w:val="24"/>
            <w:szCs w:val="24"/>
          </w:rPr>
          <w:delText xml:space="preserve"> </w:delText>
        </w:r>
        <w:r w:rsidR="00CB3242" w:rsidDel="00F32155">
          <w:rPr>
            <w:sz w:val="24"/>
            <w:szCs w:val="24"/>
          </w:rPr>
          <w:delText xml:space="preserve">Toate acestea dar </w:delText>
        </w:r>
        <w:r w:rsidR="00CB3242" w:rsidDel="00F32155">
          <w:rPr>
            <w:sz w:val="24"/>
            <w:szCs w:val="24"/>
            <w:lang w:val="ro-RO"/>
          </w:rPr>
          <w:delText xml:space="preserve">și costul mic de utilizare și faptul că este integrat cu </w:delText>
        </w:r>
        <w:r w:rsidR="004C0BD2" w:rsidDel="00F32155">
          <w:rPr>
            <w:sz w:val="24"/>
            <w:szCs w:val="24"/>
            <w:lang w:val="ro-RO"/>
          </w:rPr>
          <w:delText>Amazon Rekognition, serviciul folosit pentru procesarea de imagini</w:delText>
        </w:r>
        <w:r w:rsidR="00CB3242" w:rsidDel="00F32155">
          <w:rPr>
            <w:sz w:val="24"/>
            <w:szCs w:val="24"/>
            <w:lang w:val="ro-RO"/>
          </w:rPr>
          <w:delText xml:space="preserve">, ne-au determinat să alegem acest serviciu pentru stocarea </w:delText>
        </w:r>
        <w:r w:rsidR="004C0BD2" w:rsidDel="00F32155">
          <w:rPr>
            <w:sz w:val="24"/>
            <w:szCs w:val="24"/>
            <w:lang w:val="ro-RO"/>
          </w:rPr>
          <w:delText>fotografiilor</w:delText>
        </w:r>
        <w:r w:rsidR="00CB3242" w:rsidDel="00F32155">
          <w:rPr>
            <w:sz w:val="24"/>
            <w:szCs w:val="24"/>
            <w:lang w:val="ro-RO"/>
          </w:rPr>
          <w:delText xml:space="preserve"> utilizatorilor și a celor furnizate de camerele de supraveghere.</w:delText>
        </w:r>
      </w:del>
    </w:p>
    <w:p w14:paraId="39F83709" w14:textId="520525C2" w:rsidR="00876005" w:rsidRPr="00CB3242" w:rsidDel="00F32155" w:rsidRDefault="00876005" w:rsidP="00876005">
      <w:pPr>
        <w:spacing w:line="360" w:lineRule="auto"/>
        <w:rPr>
          <w:del w:id="195" w:author="Alexandru Martinas" w:date="2018-06-25T17:24:00Z"/>
          <w:sz w:val="24"/>
          <w:szCs w:val="24"/>
          <w:lang w:val="ro-RO"/>
        </w:rPr>
      </w:pPr>
    </w:p>
    <w:p w14:paraId="2828BD35" w14:textId="00B3B2B9" w:rsidR="00EE5658" w:rsidRPr="00937794" w:rsidDel="00F32155" w:rsidRDefault="00CB3242" w:rsidP="00810768">
      <w:pPr>
        <w:pStyle w:val="Heading3"/>
        <w:rPr>
          <w:del w:id="196" w:author="Alexandru Martinas" w:date="2018-06-25T17:24:00Z"/>
        </w:rPr>
      </w:pPr>
      <w:del w:id="197" w:author="Alexandru Martinas" w:date="2018-06-25T17:24:00Z">
        <w:r w:rsidDel="00F32155">
          <w:delText>2.3.2 Amazon Rekognition</w:delText>
        </w:r>
      </w:del>
    </w:p>
    <w:p w14:paraId="78066BB2" w14:textId="08DC04DB" w:rsidR="00CB3242" w:rsidRPr="004D4B3C" w:rsidDel="00F32155" w:rsidRDefault="00CB3242" w:rsidP="00876005">
      <w:pPr>
        <w:spacing w:after="0" w:line="360" w:lineRule="auto"/>
        <w:rPr>
          <w:del w:id="198" w:author="Alexandru Martinas" w:date="2018-06-25T17:24:00Z"/>
          <w:sz w:val="24"/>
          <w:szCs w:val="24"/>
          <w:lang w:val="ro-RO"/>
        </w:rPr>
      </w:pPr>
    </w:p>
    <w:p w14:paraId="0F7E83D7" w14:textId="08308821" w:rsidR="00D74185" w:rsidRPr="00E9272D" w:rsidDel="00F32155" w:rsidRDefault="00440874" w:rsidP="00876005">
      <w:pPr>
        <w:spacing w:after="0" w:line="360" w:lineRule="auto"/>
        <w:jc w:val="both"/>
        <w:rPr>
          <w:del w:id="199" w:author="Alexandru Martinas" w:date="2018-06-25T17:24:00Z"/>
          <w:sz w:val="24"/>
        </w:rPr>
      </w:pPr>
      <w:del w:id="200" w:author="Alexandru Martinas" w:date="2018-06-25T17:24:00Z">
        <w:r w:rsidRPr="0081391D" w:rsidDel="00F32155">
          <w:rPr>
            <w:lang w:val="ro-RO"/>
          </w:rPr>
          <w:tab/>
        </w:r>
        <w:r w:rsidR="00CB3242" w:rsidDel="00F32155">
          <w:rPr>
            <w:sz w:val="24"/>
            <w:lang w:val="ro-RO"/>
          </w:rPr>
          <w:delText xml:space="preserve">Amazon Rekognition </w:delText>
        </w:r>
        <w:r w:rsidR="004C0BD2" w:rsidDel="00F32155">
          <w:rPr>
            <w:sz w:val="24"/>
            <w:lang w:val="ro-RO"/>
          </w:rPr>
          <w:delText xml:space="preserve">este un serviciu AWS destinat procesării de imagini și conținut video, simplu și ușor de folosit. Tot ceea ce trebuie sa faci este să îi oferi o imagine sau un video iar el va detecta obiecte, text, activități sau oameni în funcție de necesarul </w:delText>
        </w:r>
        <w:r w:rsidR="005E49C4" w:rsidDel="00F32155">
          <w:rPr>
            <w:sz w:val="24"/>
            <w:lang w:val="ro-RO"/>
          </w:rPr>
          <w:delText>tău ca utilizator.</w:delText>
        </w:r>
        <w:r w:rsidR="00D74185" w:rsidDel="00F32155">
          <w:rPr>
            <w:sz w:val="24"/>
            <w:lang w:val="ro-RO"/>
          </w:rPr>
          <w:delText>[10]</w:delText>
        </w:r>
      </w:del>
    </w:p>
    <w:p w14:paraId="71014AC6" w14:textId="02D966BB" w:rsidR="00F82743" w:rsidDel="00F32155" w:rsidRDefault="005E49C4" w:rsidP="00B41C3A">
      <w:pPr>
        <w:spacing w:after="0" w:line="360" w:lineRule="auto"/>
        <w:ind w:firstLine="720"/>
        <w:jc w:val="both"/>
        <w:rPr>
          <w:del w:id="201" w:author="Alexandru Martinas" w:date="2018-06-25T17:24:00Z"/>
          <w:noProof/>
          <w:sz w:val="24"/>
          <w:lang w:val="ro-RO"/>
        </w:rPr>
      </w:pPr>
      <w:del w:id="202" w:author="Alexandru Martinas" w:date="2018-06-25T17:24:00Z">
        <w:r w:rsidDel="00F32155">
          <w:rPr>
            <w:sz w:val="24"/>
            <w:lang w:val="ro-RO"/>
          </w:rPr>
          <w:delText>Ceea ce ne-a motivat să îl folosim însă este funcția de recunoaștere faciala. Amazon Rekognition poate recunoaste, analiza și compara fețe cu o acuratețe foarte mare atât din poze cât și din video-uri.</w:delText>
        </w:r>
        <w:r w:rsidR="00B41C3A" w:rsidDel="00F32155">
          <w:rPr>
            <w:sz w:val="24"/>
            <w:lang w:val="ro-RO"/>
          </w:rPr>
          <w:delText xml:space="preserve"> </w:delText>
        </w:r>
        <w:r w:rsidR="00B41C3A" w:rsidDel="00F32155">
          <w:rPr>
            <w:noProof/>
            <w:sz w:val="24"/>
            <w:lang w:val="ro-RO"/>
          </w:rPr>
          <w:delText xml:space="preserve">Pe lângă recunoasterea faciala, Amazon Rekognition pune la dispoziție o funcție ce returnează un set de etichete identificate într-o imagine. Etichetele pot fi reprezentate de obiecte, acțiuni, concepte sau activități. </w:delText>
        </w:r>
        <w:r w:rsidDel="00F32155">
          <w:rPr>
            <w:sz w:val="24"/>
            <w:lang w:val="ro-RO"/>
          </w:rPr>
          <w:delText>Este integrat cu serviciul de stocare S3 ceea ce îl face și mai usor de folosit.</w:delText>
        </w:r>
        <w:r w:rsidR="00D74185" w:rsidDel="00F32155">
          <w:rPr>
            <w:sz w:val="24"/>
            <w:lang w:val="ro-RO"/>
          </w:rPr>
          <w:delText xml:space="preserve"> Serviciul este antrenat în mod constant pe noi date pentru ași îmbunătăți acuratețea și a oferi rezultate cât mai exacte.[10]</w:delText>
        </w:r>
        <w:r w:rsidR="00F0086E" w:rsidDel="00F32155">
          <w:rPr>
            <w:sz w:val="24"/>
            <w:lang w:val="ro-RO"/>
          </w:rPr>
          <w:delText xml:space="preserve"> Conform studiilor de pe piața, acest serviciu ofera cele mai bune rezultate</w:delText>
        </w:r>
        <w:r w:rsidR="00D74185" w:rsidDel="00F32155">
          <w:rPr>
            <w:sz w:val="24"/>
            <w:lang w:val="ro-RO"/>
          </w:rPr>
          <w:delText xml:space="preserve"> în materie de analiză faciala</w:delText>
        </w:r>
        <w:r w:rsidR="00F0086E" w:rsidDel="00F32155">
          <w:rPr>
            <w:sz w:val="24"/>
            <w:lang w:val="ro-RO"/>
          </w:rPr>
          <w:delText xml:space="preserve"> la un preț foarte bun relativ la ceilați competitori.</w:delText>
        </w:r>
        <w:r w:rsidR="00D74185" w:rsidDel="00F32155">
          <w:rPr>
            <w:sz w:val="24"/>
            <w:lang w:val="ro-RO"/>
          </w:rPr>
          <w:delText xml:space="preserve">[11] Noi îl vom folosi pentru a procesa imaginile furnizate de camerele de supraveghere </w:delText>
        </w:r>
        <w:r w:rsidR="00480B53" w:rsidDel="00F32155">
          <w:rPr>
            <w:sz w:val="24"/>
            <w:lang w:val="ro-RO"/>
          </w:rPr>
          <w:delText xml:space="preserve">în scopul recunoasterii persoanelor care intră în contact cu dispozitivele inteligente pentru a le reda prin intermediul acestora preferințele lor. De asemenea, vom analiza imaginile pentru a recunoaste diferite scene importante pentru utilizator sau evenimente care pot pune în pericol siguranța lui sau a mediului supravegheat (e.g </w:delText>
        </w:r>
        <w:r w:rsidR="00E9272D" w:rsidDel="00F32155">
          <w:rPr>
            <w:sz w:val="24"/>
            <w:lang w:val="ro-RO"/>
          </w:rPr>
          <w:delText>hoți</w:delText>
        </w:r>
        <w:r w:rsidR="00480B53" w:rsidDel="00F32155">
          <w:rPr>
            <w:sz w:val="24"/>
            <w:lang w:val="ro-RO"/>
          </w:rPr>
          <w:delText>).</w:delText>
        </w:r>
      </w:del>
    </w:p>
    <w:p w14:paraId="6014C008" w14:textId="6946C370" w:rsidR="00F82743" w:rsidDel="00F32155" w:rsidRDefault="00F82743" w:rsidP="00876005">
      <w:pPr>
        <w:spacing w:after="0" w:line="360" w:lineRule="auto"/>
        <w:ind w:firstLine="720"/>
        <w:jc w:val="both"/>
        <w:rPr>
          <w:del w:id="203" w:author="Alexandru Martinas" w:date="2018-06-25T17:24:00Z"/>
          <w:sz w:val="24"/>
          <w:lang w:val="ro-RO"/>
        </w:rPr>
      </w:pPr>
    </w:p>
    <w:p w14:paraId="5E2245DF" w14:textId="5AC47FAC" w:rsidR="00480B53" w:rsidDel="00F32155" w:rsidRDefault="00480B53" w:rsidP="00810768">
      <w:pPr>
        <w:pStyle w:val="Heading3"/>
        <w:rPr>
          <w:del w:id="204" w:author="Alexandru Martinas" w:date="2018-06-25T17:24:00Z"/>
          <w:lang w:val="ro-RO"/>
        </w:rPr>
      </w:pPr>
      <w:del w:id="205" w:author="Alexandru Martinas" w:date="2018-06-25T17:24:00Z">
        <w:r w:rsidDel="00F32155">
          <w:rPr>
            <w:lang w:val="ro-RO"/>
          </w:rPr>
          <w:delText>2.3.3 Simple Notification Service</w:delText>
        </w:r>
      </w:del>
    </w:p>
    <w:p w14:paraId="7D1FEC43" w14:textId="3F62CE1D" w:rsidR="00876005" w:rsidRPr="00876005" w:rsidDel="00F32155" w:rsidRDefault="00876005" w:rsidP="00876005">
      <w:pPr>
        <w:rPr>
          <w:del w:id="206" w:author="Alexandru Martinas" w:date="2018-06-25T17:24:00Z"/>
          <w:lang w:val="ro-RO"/>
        </w:rPr>
      </w:pPr>
    </w:p>
    <w:p w14:paraId="4BB04CCD" w14:textId="5BAD5049" w:rsidR="008072EF" w:rsidDel="00F32155" w:rsidRDefault="00480B53" w:rsidP="00876005">
      <w:pPr>
        <w:spacing w:line="360" w:lineRule="auto"/>
        <w:rPr>
          <w:del w:id="207" w:author="Alexandru Martinas" w:date="2018-06-25T17:24:00Z"/>
          <w:sz w:val="24"/>
        </w:rPr>
      </w:pPr>
      <w:del w:id="208" w:author="Alexandru Martinas" w:date="2018-06-25T17:24:00Z">
        <w:r w:rsidDel="00F32155">
          <w:rPr>
            <w:lang w:val="ro-RO"/>
          </w:rPr>
          <w:tab/>
        </w:r>
        <w:r w:rsidDel="00F32155">
          <w:rPr>
            <w:sz w:val="24"/>
            <w:lang w:val="ro-RO"/>
          </w:rPr>
          <w:delText xml:space="preserve">Simple Notification Service (SNS) este un serviciu flexibil destinat trimterii/primirii de notificari de tipul </w:delText>
        </w:r>
        <w:r w:rsidDel="00F32155">
          <w:rPr>
            <w:i/>
            <w:sz w:val="24"/>
            <w:lang w:val="ro-RO"/>
          </w:rPr>
          <w:delText xml:space="preserve">push notifications </w:delText>
        </w:r>
        <w:r w:rsidDel="00F32155">
          <w:rPr>
            <w:sz w:val="24"/>
            <w:lang w:val="ro-RO"/>
          </w:rPr>
          <w:delText xml:space="preserve">sau SMS. Este o soluție foarte bună pentru aplicații decuplate sub forma de microservicii, sisteme distribuite sau aplicații </w:delText>
        </w:r>
        <w:r w:rsidR="008072EF" w:rsidDel="00F32155">
          <w:rPr>
            <w:i/>
            <w:sz w:val="24"/>
            <w:lang w:val="ro-RO"/>
          </w:rPr>
          <w:delText>serverless</w:delText>
        </w:r>
        <w:r w:rsidR="008072EF" w:rsidDel="00F32155">
          <w:rPr>
            <w:sz w:val="24"/>
            <w:lang w:val="ro-RO"/>
          </w:rPr>
          <w:delText xml:space="preserve">. Pune la dispoziție o multitudine de subscripții permițându-ți să trimiți mesaje unor </w:delText>
        </w:r>
        <w:r w:rsidR="008072EF" w:rsidDel="00F32155">
          <w:rPr>
            <w:i/>
            <w:sz w:val="24"/>
            <w:lang w:val="ro-RO"/>
          </w:rPr>
          <w:delText>endoint-</w:delText>
        </w:r>
        <w:r w:rsidR="008072EF" w:rsidDel="00F32155">
          <w:rPr>
            <w:sz w:val="24"/>
            <w:lang w:val="ro-RO"/>
          </w:rPr>
          <w:delText xml:space="preserve">uri HTTP sau altor servicii AWS precum Amazon EC2, Amazon S3 sau Amazon CloudWatch. Este o soluție simpla și eficientă din punct de vedere al costului pentru a trimite notificari </w:delText>
        </w:r>
      </w:del>
      <w:del w:id="209" w:author="Alexandru Martinas" w:date="2018-06-25T15:19:00Z">
        <w:r w:rsidR="008072EF" w:rsidDel="00C91BB4">
          <w:rPr>
            <w:sz w:val="24"/>
            <w:lang w:val="ro-RO"/>
          </w:rPr>
          <w:delText>device-urilor</w:delText>
        </w:r>
      </w:del>
      <w:del w:id="210" w:author="Alexandru Martinas" w:date="2018-06-25T17:24:00Z">
        <w:r w:rsidR="008072EF" w:rsidDel="00F32155">
          <w:rPr>
            <w:sz w:val="24"/>
            <w:lang w:val="ro-RO"/>
          </w:rPr>
          <w:delText xml:space="preserve"> de tipul iOS, Android, Fire OS sau Windows.</w:delText>
        </w:r>
        <w:r w:rsidR="008072EF" w:rsidDel="00F32155">
          <w:rPr>
            <w:sz w:val="24"/>
          </w:rPr>
          <w:delText>[12]</w:delText>
        </w:r>
      </w:del>
    </w:p>
    <w:p w14:paraId="53F36EB0" w14:textId="631436FC" w:rsidR="00F17A72" w:rsidDel="00F32155" w:rsidRDefault="008072EF" w:rsidP="00876005">
      <w:pPr>
        <w:spacing w:line="360" w:lineRule="auto"/>
        <w:ind w:firstLine="720"/>
        <w:rPr>
          <w:del w:id="211" w:author="Alexandru Martinas" w:date="2018-06-25T17:24:00Z"/>
          <w:sz w:val="24"/>
          <w:lang w:val="ro-RO"/>
        </w:rPr>
      </w:pPr>
      <w:del w:id="212" w:author="Alexandru Martinas" w:date="2018-06-25T17:24:00Z">
        <w:r w:rsidDel="00F32155">
          <w:rPr>
            <w:sz w:val="24"/>
            <w:lang w:val="ro-RO"/>
          </w:rPr>
          <w:delText xml:space="preserve"> Noi am ales acest serviciu pentru trimiterea de SMS-uri utilizatorilor în </w:delText>
        </w:r>
        <w:r w:rsidR="004F7827" w:rsidDel="00F32155">
          <w:rPr>
            <w:sz w:val="24"/>
            <w:lang w:val="ro-RO"/>
          </w:rPr>
          <w:delText>special pentru cazurile în care sistemul identifică o situație periculoasă în zona monitorizată.</w:delText>
        </w:r>
        <w:r w:rsidR="00876044" w:rsidDel="00F32155">
          <w:rPr>
            <w:sz w:val="24"/>
            <w:lang w:val="ro-RO"/>
          </w:rPr>
          <w:delText xml:space="preserve">  Astfel, utilizatorul este notificat chiar daca nu foloseste aplicația sau nu este conectat la internet. Prin această metodă, sistemul îi poate notifica și pe apropiații acestuia ceea ce mareste șansa ca mesajul să fie citit de cineva în caz că utilizatorul primar nu este disponibil. În cazul unor situații periculoase, acest lucru este vital.</w:delText>
        </w:r>
      </w:del>
    </w:p>
    <w:p w14:paraId="40DB5928" w14:textId="198E4B6C" w:rsidR="00876005" w:rsidRPr="00F82743" w:rsidDel="00F32155" w:rsidRDefault="00876005" w:rsidP="00876005">
      <w:pPr>
        <w:spacing w:line="360" w:lineRule="auto"/>
        <w:ind w:firstLine="720"/>
        <w:rPr>
          <w:del w:id="213" w:author="Alexandru Martinas" w:date="2018-06-25T17:24:00Z"/>
        </w:rPr>
      </w:pPr>
    </w:p>
    <w:p w14:paraId="1821C96C" w14:textId="0E26BE55" w:rsidR="000B093A" w:rsidRPr="00B8293D" w:rsidDel="00F32155" w:rsidRDefault="00876044" w:rsidP="00876005">
      <w:pPr>
        <w:pStyle w:val="Heading2"/>
        <w:spacing w:line="360" w:lineRule="auto"/>
        <w:rPr>
          <w:del w:id="214" w:author="Alexandru Martinas" w:date="2018-06-25T17:24:00Z"/>
          <w:lang w:val="ro-RO"/>
        </w:rPr>
      </w:pPr>
      <w:bookmarkStart w:id="215" w:name="_Toc486628136"/>
      <w:del w:id="216" w:author="Alexandru Martinas" w:date="2018-06-25T17:24:00Z">
        <w:r w:rsidDel="00F32155">
          <w:rPr>
            <w:lang w:val="ro-RO"/>
          </w:rPr>
          <w:delText>2</w:delText>
        </w:r>
        <w:r w:rsidR="002F1C0A" w:rsidDel="00F32155">
          <w:rPr>
            <w:lang w:val="ro-RO"/>
          </w:rPr>
          <w:delText xml:space="preserve">.4 </w:delText>
        </w:r>
        <w:bookmarkEnd w:id="215"/>
        <w:r w:rsidDel="00F32155">
          <w:rPr>
            <w:lang w:val="ro-RO"/>
          </w:rPr>
          <w:delText>Push Notification</w:delText>
        </w:r>
      </w:del>
    </w:p>
    <w:p w14:paraId="6338EF47" w14:textId="7F6072C1" w:rsidR="000B093A" w:rsidRPr="0081391D" w:rsidDel="00F32155" w:rsidRDefault="000B093A" w:rsidP="00876005">
      <w:pPr>
        <w:spacing w:after="0" w:line="360" w:lineRule="auto"/>
        <w:rPr>
          <w:del w:id="217" w:author="Alexandru Martinas" w:date="2018-06-25T17:24:00Z"/>
          <w:sz w:val="24"/>
          <w:lang w:val="ro-RO"/>
        </w:rPr>
      </w:pPr>
    </w:p>
    <w:p w14:paraId="43131DB4" w14:textId="3D9634CA" w:rsidR="00EE38C6" w:rsidDel="00F32155" w:rsidRDefault="00876044" w:rsidP="00876005">
      <w:pPr>
        <w:spacing w:after="0" w:line="360" w:lineRule="auto"/>
        <w:jc w:val="both"/>
        <w:rPr>
          <w:del w:id="218" w:author="Alexandru Martinas" w:date="2018-06-25T17:24:00Z"/>
          <w:sz w:val="24"/>
          <w:lang w:val="ro-RO"/>
        </w:rPr>
      </w:pPr>
      <w:del w:id="219" w:author="Alexandru Martinas" w:date="2018-06-25T17:24:00Z">
        <w:r w:rsidDel="00F32155">
          <w:rPr>
            <w:sz w:val="24"/>
            <w:lang w:val="ro-RO"/>
          </w:rPr>
          <w:tab/>
        </w:r>
        <w:r w:rsidDel="00F32155">
          <w:rPr>
            <w:i/>
            <w:sz w:val="24"/>
            <w:lang w:val="ro-RO"/>
          </w:rPr>
          <w:delText>Push notification</w:delText>
        </w:r>
        <w:r w:rsidDel="00F32155">
          <w:rPr>
            <w:sz w:val="24"/>
            <w:lang w:val="ro-RO"/>
          </w:rPr>
          <w:delText xml:space="preserve"> este un mesaj care apare pe dispozitivele mobile sau </w:delText>
        </w:r>
        <w:r w:rsidR="00E437DD" w:rsidDel="00F32155">
          <w:rPr>
            <w:sz w:val="24"/>
            <w:lang w:val="ro-RO"/>
          </w:rPr>
          <w:delText xml:space="preserve">browsere în urma trimiterii lor de către o aplicație. Acestea din urmă le pot trimite oricând, fără a fi necesar ca utilizatorii să folosească aplicatiile în momentul respectiv. Pentru ca utilizatorii să poată primi acest tip de notificare, ei trebuie să accepte ca browser-ul să primească </w:delText>
        </w:r>
        <w:r w:rsidR="00E437DD" w:rsidDel="00F32155">
          <w:rPr>
            <w:i/>
            <w:sz w:val="24"/>
            <w:lang w:val="ro-RO"/>
          </w:rPr>
          <w:delText xml:space="preserve">push notifications </w:delText>
        </w:r>
        <w:r w:rsidR="00E437DD" w:rsidDel="00F32155">
          <w:rPr>
            <w:sz w:val="24"/>
            <w:lang w:val="ro-RO"/>
          </w:rPr>
          <w:delText xml:space="preserve"> de la aplicație. </w:delText>
        </w:r>
        <w:r w:rsidR="00EE38C6" w:rsidDel="00F32155">
          <w:rPr>
            <w:sz w:val="24"/>
            <w:lang w:val="ro-RO"/>
          </w:rPr>
          <w:delText>Odată ce permisiunile au fost oferite, de fiecare dată când aplicația trimite o notificare, ea v</w:delText>
        </w:r>
        <w:r w:rsidR="00D44B66" w:rsidDel="00F32155">
          <w:rPr>
            <w:sz w:val="24"/>
            <w:lang w:val="ro-RO"/>
          </w:rPr>
          <w:delText>a fi interceptată de browser.[13</w:delText>
        </w:r>
        <w:r w:rsidR="00EE38C6" w:rsidDel="00F32155">
          <w:rPr>
            <w:sz w:val="24"/>
            <w:lang w:val="ro-RO"/>
          </w:rPr>
          <w:delText>] Dacă browserul nu este deschis, notificarea va fi sto</w:delText>
        </w:r>
        <w:r w:rsidR="00BB30D3" w:rsidDel="00F32155">
          <w:rPr>
            <w:sz w:val="24"/>
            <w:lang w:val="ro-RO"/>
          </w:rPr>
          <w:delText xml:space="preserve">cată </w:delText>
        </w:r>
        <w:r w:rsidR="00EE38C6" w:rsidDel="00F32155">
          <w:rPr>
            <w:sz w:val="24"/>
            <w:lang w:val="ro-RO"/>
          </w:rPr>
          <w:delText xml:space="preserve">și afișată la următoarea pornire. </w:delText>
        </w:r>
      </w:del>
    </w:p>
    <w:p w14:paraId="3744B117" w14:textId="4C0B4E04" w:rsidR="00876044" w:rsidDel="00F32155" w:rsidRDefault="00EE38C6" w:rsidP="00876005">
      <w:pPr>
        <w:spacing w:after="0" w:line="360" w:lineRule="auto"/>
        <w:jc w:val="both"/>
        <w:rPr>
          <w:del w:id="220" w:author="Alexandru Martinas" w:date="2018-06-25T17:24:00Z"/>
          <w:sz w:val="24"/>
          <w:lang w:val="ro-RO"/>
        </w:rPr>
      </w:pPr>
      <w:del w:id="221" w:author="Alexandru Martinas" w:date="2018-06-25T17:24:00Z">
        <w:r w:rsidDel="00F32155">
          <w:rPr>
            <w:sz w:val="24"/>
            <w:lang w:val="ro-RO"/>
          </w:rPr>
          <w:tab/>
          <w:delText>Am decis să folosim acest tip de notificări deoarece utilizatorul poate primi mesaje chiar și atunci când nu interacționează cu aplicația la momentul trimiterii acesteia. Astfel, utilizatorul este ținut la curent cu toate evenimentele din sistem în timp real</w:delText>
        </w:r>
        <w:r w:rsidR="0097007D" w:rsidDel="00F32155">
          <w:rPr>
            <w:sz w:val="24"/>
            <w:lang w:val="ro-RO"/>
          </w:rPr>
          <w:delText>.</w:delText>
        </w:r>
      </w:del>
    </w:p>
    <w:p w14:paraId="2C99305D" w14:textId="68BCDAC0" w:rsidR="00762371" w:rsidDel="00F32155" w:rsidRDefault="00762371" w:rsidP="00876005">
      <w:pPr>
        <w:spacing w:after="0" w:line="360" w:lineRule="auto"/>
        <w:ind w:firstLine="720"/>
        <w:jc w:val="both"/>
        <w:rPr>
          <w:del w:id="222" w:author="Alexandru Martinas" w:date="2018-06-25T17:24:00Z"/>
          <w:sz w:val="24"/>
          <w:lang w:val="ro-RO"/>
        </w:rPr>
      </w:pPr>
    </w:p>
    <w:p w14:paraId="3529A138" w14:textId="76B65848" w:rsidR="00D91DF8" w:rsidDel="00F32155" w:rsidRDefault="00F82743" w:rsidP="00876005">
      <w:pPr>
        <w:pStyle w:val="Heading2"/>
        <w:spacing w:line="360" w:lineRule="auto"/>
        <w:rPr>
          <w:del w:id="223" w:author="Alexandru Martinas" w:date="2018-06-25T17:24:00Z"/>
        </w:rPr>
      </w:pPr>
      <w:del w:id="224" w:author="Alexandru Martinas" w:date="2018-06-25T17:24:00Z">
        <w:r w:rsidDel="00F32155">
          <w:rPr>
            <w:noProof/>
          </w:rPr>
          <w:drawing>
            <wp:inline distT="0" distB="0" distL="0" distR="0" wp14:anchorId="7DC7A2FB" wp14:editId="3C11414D">
              <wp:extent cx="6042660" cy="3870746"/>
              <wp:effectExtent l="0" t="0" r="0" b="0"/>
              <wp:docPr id="32" name="Picture 32" descr="Image result for web push notifications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web push notifications diagram"/>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119041" cy="3919673"/>
                      </a:xfrm>
                      <a:prstGeom prst="rect">
                        <a:avLst/>
                      </a:prstGeom>
                      <a:noFill/>
                      <a:ln>
                        <a:noFill/>
                      </a:ln>
                    </pic:spPr>
                  </pic:pic>
                </a:graphicData>
              </a:graphic>
            </wp:inline>
          </w:drawing>
        </w:r>
      </w:del>
    </w:p>
    <w:p w14:paraId="631DA544" w14:textId="3BA32392" w:rsidR="00876005" w:rsidDel="00F32155" w:rsidRDefault="00D91DF8" w:rsidP="00876005">
      <w:pPr>
        <w:pStyle w:val="Caption"/>
        <w:spacing w:line="360" w:lineRule="auto"/>
        <w:jc w:val="center"/>
        <w:rPr>
          <w:del w:id="225" w:author="Alexandru Martinas" w:date="2018-06-25T17:24:00Z"/>
          <w:lang w:val="ro-RO"/>
        </w:rPr>
      </w:pPr>
      <w:del w:id="226" w:author="Alexandru Martinas" w:date="2018-06-25T17:24:00Z">
        <w:r w:rsidDel="00F32155">
          <w:delText xml:space="preserve">Figure </w:delText>
        </w:r>
        <w:r w:rsidR="00C91BB4" w:rsidDel="00F32155">
          <w:fldChar w:fldCharType="begin"/>
        </w:r>
        <w:r w:rsidR="00C91BB4" w:rsidDel="00F32155">
          <w:delInstrText xml:space="preserve"> SEQ Figure \* ARABIC </w:delInstrText>
        </w:r>
        <w:r w:rsidR="00C91BB4" w:rsidDel="00F32155">
          <w:fldChar w:fldCharType="separate"/>
        </w:r>
        <w:r w:rsidDel="00F32155">
          <w:rPr>
            <w:noProof/>
          </w:rPr>
          <w:delText>1</w:delText>
        </w:r>
        <w:r w:rsidR="00C91BB4" w:rsidDel="00F32155">
          <w:rPr>
            <w:noProof/>
          </w:rPr>
          <w:fldChar w:fldCharType="end"/>
        </w:r>
        <w:r w:rsidDel="00F32155">
          <w:delText xml:space="preserve"> </w:delText>
        </w:r>
        <w:r w:rsidDel="00F32155">
          <w:rPr>
            <w:lang w:val="ro-RO"/>
          </w:rPr>
          <w:delText>Modul</w:delText>
        </w:r>
        <w:r w:rsidRPr="00BA4271" w:rsidDel="00F32155">
          <w:rPr>
            <w:lang w:val="ro-RO"/>
          </w:rPr>
          <w:delText xml:space="preserve"> de notificare a utilizatorilor</w:delText>
        </w:r>
        <w:r w:rsidDel="00F32155">
          <w:rPr>
            <w:lang w:val="ro-RO"/>
          </w:rPr>
          <w:delText xml:space="preserve"> folosind push notifications</w:delText>
        </w:r>
      </w:del>
    </w:p>
    <w:p w14:paraId="6D48B869" w14:textId="24F970C1" w:rsidR="00F82743" w:rsidRPr="00CA2FCF" w:rsidDel="00F32155" w:rsidRDefault="00D91DF8" w:rsidP="00876005">
      <w:pPr>
        <w:pStyle w:val="Caption"/>
        <w:spacing w:line="360" w:lineRule="auto"/>
        <w:jc w:val="center"/>
        <w:rPr>
          <w:del w:id="227" w:author="Alexandru Martinas" w:date="2018-06-25T17:24:00Z"/>
          <w:lang w:val="ro-RO"/>
        </w:rPr>
      </w:pPr>
      <w:del w:id="228" w:author="Alexandru Martinas" w:date="2018-06-25T17:24:00Z">
        <w:r w:rsidDel="00F32155">
          <w:rPr>
            <w:lang w:val="ro-RO"/>
          </w:rPr>
          <w:delText xml:space="preserve">  </w:delText>
        </w:r>
        <w:r w:rsidRPr="0097007D" w:rsidDel="00F32155">
          <w:rPr>
            <w:lang w:val="ro-RO"/>
          </w:rPr>
          <w:delText>https://i.stack.imgur.com/DzEDv.jpg</w:delText>
        </w:r>
      </w:del>
    </w:p>
    <w:p w14:paraId="0AF53D86" w14:textId="669BCE92" w:rsidR="002B6784" w:rsidDel="00F32155" w:rsidRDefault="00F8572D" w:rsidP="00876005">
      <w:pPr>
        <w:spacing w:after="0" w:line="360" w:lineRule="auto"/>
        <w:ind w:left="384" w:firstLine="336"/>
        <w:rPr>
          <w:del w:id="229" w:author="Alexandru Martinas" w:date="2018-06-25T17:24:00Z"/>
          <w:sz w:val="24"/>
          <w:szCs w:val="24"/>
          <w:lang w:val="ro-RO"/>
        </w:rPr>
      </w:pPr>
      <w:del w:id="230" w:author="Alexandru Martinas" w:date="2018-06-25T17:24:00Z">
        <w:r w:rsidRPr="00F8572D" w:rsidDel="00F32155">
          <w:rPr>
            <w:sz w:val="24"/>
            <w:szCs w:val="24"/>
            <w:lang w:val="ro-RO"/>
          </w:rPr>
          <w:delText xml:space="preserve">  </w:delText>
        </w:r>
      </w:del>
    </w:p>
    <w:p w14:paraId="5E39C09D" w14:textId="02509D82" w:rsidR="00876005" w:rsidDel="00F32155" w:rsidRDefault="00876005" w:rsidP="00876005">
      <w:pPr>
        <w:spacing w:after="0" w:line="360" w:lineRule="auto"/>
        <w:ind w:left="384" w:firstLine="336"/>
        <w:rPr>
          <w:del w:id="231" w:author="Alexandru Martinas" w:date="2018-06-25T17:24:00Z"/>
          <w:sz w:val="24"/>
          <w:szCs w:val="24"/>
          <w:lang w:val="ro-RO"/>
        </w:rPr>
      </w:pPr>
    </w:p>
    <w:p w14:paraId="689F2FDC" w14:textId="69B73394" w:rsidR="00876005" w:rsidDel="00F32155" w:rsidRDefault="00876005" w:rsidP="00876005">
      <w:pPr>
        <w:spacing w:after="0" w:line="360" w:lineRule="auto"/>
        <w:ind w:left="384" w:firstLine="336"/>
        <w:rPr>
          <w:del w:id="232" w:author="Alexandru Martinas" w:date="2018-06-25T17:24:00Z"/>
          <w:sz w:val="24"/>
          <w:szCs w:val="24"/>
          <w:lang w:val="ro-RO"/>
        </w:rPr>
      </w:pPr>
    </w:p>
    <w:p w14:paraId="3DFBE92F" w14:textId="3442AD2E" w:rsidR="00876005" w:rsidDel="00F32155" w:rsidRDefault="00876005" w:rsidP="00876005">
      <w:pPr>
        <w:spacing w:after="0" w:line="360" w:lineRule="auto"/>
        <w:ind w:left="384" w:firstLine="336"/>
        <w:rPr>
          <w:del w:id="233" w:author="Alexandru Martinas" w:date="2018-06-25T17:24:00Z"/>
          <w:sz w:val="24"/>
          <w:szCs w:val="24"/>
          <w:lang w:val="ro-RO"/>
        </w:rPr>
      </w:pPr>
    </w:p>
    <w:p w14:paraId="042D76E3" w14:textId="7CFA8437" w:rsidR="00876005" w:rsidDel="00F32155" w:rsidRDefault="00876005" w:rsidP="00876005">
      <w:pPr>
        <w:spacing w:after="0" w:line="360" w:lineRule="auto"/>
        <w:ind w:left="384" w:firstLine="336"/>
        <w:rPr>
          <w:del w:id="234" w:author="Alexandru Martinas" w:date="2018-06-25T17:24:00Z"/>
          <w:sz w:val="24"/>
          <w:szCs w:val="24"/>
          <w:lang w:val="ro-RO"/>
        </w:rPr>
      </w:pPr>
    </w:p>
    <w:p w14:paraId="5F368887" w14:textId="31AF2F43" w:rsidR="00876005" w:rsidDel="00F32155" w:rsidRDefault="00876005" w:rsidP="00876005">
      <w:pPr>
        <w:spacing w:after="0" w:line="360" w:lineRule="auto"/>
        <w:ind w:left="384" w:firstLine="336"/>
        <w:rPr>
          <w:del w:id="235" w:author="Alexandru Martinas" w:date="2018-06-25T17:24:00Z"/>
          <w:sz w:val="24"/>
          <w:szCs w:val="24"/>
          <w:lang w:val="ro-RO"/>
        </w:rPr>
      </w:pPr>
    </w:p>
    <w:p w14:paraId="4A20875F" w14:textId="28B4EBCB" w:rsidR="00876005" w:rsidDel="00F32155" w:rsidRDefault="00876005" w:rsidP="00876005">
      <w:pPr>
        <w:spacing w:after="0" w:line="360" w:lineRule="auto"/>
        <w:ind w:left="384" w:firstLine="336"/>
        <w:rPr>
          <w:del w:id="236" w:author="Alexandru Martinas" w:date="2018-06-25T17:24:00Z"/>
          <w:sz w:val="24"/>
          <w:szCs w:val="24"/>
          <w:lang w:val="ro-RO"/>
        </w:rPr>
      </w:pPr>
    </w:p>
    <w:p w14:paraId="5CF629AB" w14:textId="3FC6850A" w:rsidR="00876005" w:rsidDel="00F32155" w:rsidRDefault="00876005" w:rsidP="00876005">
      <w:pPr>
        <w:spacing w:after="0" w:line="360" w:lineRule="auto"/>
        <w:ind w:left="384" w:firstLine="336"/>
        <w:rPr>
          <w:del w:id="237" w:author="Alexandru Martinas" w:date="2018-06-25T17:24:00Z"/>
          <w:sz w:val="24"/>
          <w:szCs w:val="24"/>
          <w:lang w:val="ro-RO"/>
        </w:rPr>
      </w:pPr>
    </w:p>
    <w:p w14:paraId="6AA95D02" w14:textId="3DEAB69C" w:rsidR="00876005" w:rsidDel="00F32155" w:rsidRDefault="00876005" w:rsidP="00876005">
      <w:pPr>
        <w:spacing w:after="0" w:line="360" w:lineRule="auto"/>
        <w:ind w:left="384" w:firstLine="336"/>
        <w:rPr>
          <w:del w:id="238" w:author="Alexandru Martinas" w:date="2018-06-25T17:24:00Z"/>
          <w:sz w:val="24"/>
          <w:szCs w:val="24"/>
          <w:lang w:val="ro-RO"/>
        </w:rPr>
      </w:pPr>
    </w:p>
    <w:p w14:paraId="7E621866" w14:textId="706C60AD" w:rsidR="00876005" w:rsidDel="00F32155" w:rsidRDefault="00876005" w:rsidP="00876005">
      <w:pPr>
        <w:spacing w:after="0" w:line="360" w:lineRule="auto"/>
        <w:ind w:left="384" w:firstLine="336"/>
        <w:rPr>
          <w:del w:id="239" w:author="Alexandru Martinas" w:date="2018-06-25T17:24:00Z"/>
          <w:sz w:val="24"/>
          <w:szCs w:val="24"/>
          <w:lang w:val="ro-RO"/>
        </w:rPr>
      </w:pPr>
    </w:p>
    <w:p w14:paraId="144EF8DE" w14:textId="08C5BD2B" w:rsidR="00876005" w:rsidDel="00F32155" w:rsidRDefault="00876005" w:rsidP="00876005">
      <w:pPr>
        <w:spacing w:after="0" w:line="360" w:lineRule="auto"/>
        <w:ind w:left="384" w:firstLine="336"/>
        <w:rPr>
          <w:del w:id="240" w:author="Alexandru Martinas" w:date="2018-06-25T17:24:00Z"/>
          <w:sz w:val="24"/>
          <w:szCs w:val="24"/>
          <w:lang w:val="ro-RO"/>
        </w:rPr>
      </w:pPr>
    </w:p>
    <w:p w14:paraId="12FD2513" w14:textId="24F6D8E3" w:rsidR="00876005" w:rsidDel="00F32155" w:rsidRDefault="00876005" w:rsidP="00876005">
      <w:pPr>
        <w:spacing w:after="0" w:line="360" w:lineRule="auto"/>
        <w:ind w:left="384" w:firstLine="336"/>
        <w:rPr>
          <w:del w:id="241" w:author="Alexandru Martinas" w:date="2018-06-25T17:24:00Z"/>
          <w:sz w:val="24"/>
          <w:szCs w:val="24"/>
          <w:lang w:val="ro-RO"/>
        </w:rPr>
      </w:pPr>
    </w:p>
    <w:p w14:paraId="3D07BE96" w14:textId="2CEB5422" w:rsidR="00876005" w:rsidRPr="0081391D" w:rsidDel="00F32155" w:rsidRDefault="00876005" w:rsidP="00876005">
      <w:pPr>
        <w:spacing w:after="0" w:line="360" w:lineRule="auto"/>
        <w:ind w:left="384" w:firstLine="336"/>
        <w:rPr>
          <w:del w:id="242" w:author="Alexandru Martinas" w:date="2018-06-25T17:24:00Z"/>
          <w:sz w:val="24"/>
          <w:szCs w:val="24"/>
          <w:lang w:val="ro-RO"/>
        </w:rPr>
      </w:pPr>
    </w:p>
    <w:p w14:paraId="4C88C310" w14:textId="4ADCD312" w:rsidR="002B6784" w:rsidRPr="0081391D" w:rsidRDefault="00F32155" w:rsidP="00876005">
      <w:pPr>
        <w:pStyle w:val="Heading1"/>
        <w:spacing w:line="360" w:lineRule="auto"/>
        <w:rPr>
          <w:lang w:val="ro-RO"/>
        </w:rPr>
      </w:pPr>
      <w:bookmarkStart w:id="243" w:name="_Toc517825238"/>
      <w:ins w:id="244" w:author="Alexandru Martinas" w:date="2018-06-25T17:26:00Z">
        <w:r>
          <w:rPr>
            <w:lang w:val="ro-RO"/>
          </w:rPr>
          <w:t>2</w:t>
        </w:r>
      </w:ins>
      <w:del w:id="245" w:author="Alexandru Martinas" w:date="2018-06-25T17:26:00Z">
        <w:r w:rsidR="00ED18B8" w:rsidDel="00F32155">
          <w:rPr>
            <w:lang w:val="ro-RO"/>
          </w:rPr>
          <w:delText>3</w:delText>
        </w:r>
      </w:del>
      <w:r w:rsidR="002B6784" w:rsidRPr="0081391D">
        <w:rPr>
          <w:lang w:val="ro-RO"/>
        </w:rPr>
        <w:t xml:space="preserve">. Analiza </w:t>
      </w:r>
      <w:r w:rsidR="00B4762F" w:rsidRPr="00B4762F">
        <w:rPr>
          <w:lang w:val="ro-RO"/>
        </w:rPr>
        <w:t xml:space="preserve">și proiectarea </w:t>
      </w:r>
      <w:r w:rsidR="00D36CF9">
        <w:rPr>
          <w:lang w:val="ro-RO"/>
        </w:rPr>
        <w:t>aplicației</w:t>
      </w:r>
      <w:bookmarkEnd w:id="243"/>
    </w:p>
    <w:p w14:paraId="35B008DE" w14:textId="77777777" w:rsidR="002B6784" w:rsidRPr="0081391D" w:rsidRDefault="002B6784" w:rsidP="00876005">
      <w:pPr>
        <w:spacing w:after="0" w:line="360" w:lineRule="auto"/>
        <w:ind w:left="720" w:firstLine="720"/>
        <w:rPr>
          <w:sz w:val="24"/>
          <w:lang w:val="ro-RO"/>
        </w:rPr>
      </w:pPr>
    </w:p>
    <w:p w14:paraId="64CC851C" w14:textId="56C28114" w:rsidR="002B6784" w:rsidRPr="0081391D" w:rsidRDefault="002B6784" w:rsidP="00876005">
      <w:pPr>
        <w:spacing w:after="0" w:line="360" w:lineRule="auto"/>
        <w:rPr>
          <w:sz w:val="24"/>
          <w:lang w:val="ro-RO"/>
        </w:rPr>
      </w:pPr>
      <w:r w:rsidRPr="0081391D">
        <w:rPr>
          <w:lang w:val="ro-RO"/>
        </w:rPr>
        <w:tab/>
      </w:r>
    </w:p>
    <w:p w14:paraId="151B7F8E" w14:textId="149A242C" w:rsidR="002B6784" w:rsidRPr="0081391D" w:rsidRDefault="00F32155" w:rsidP="00876005">
      <w:pPr>
        <w:pStyle w:val="Heading2"/>
        <w:spacing w:line="360" w:lineRule="auto"/>
        <w:rPr>
          <w:lang w:val="ro-RO"/>
        </w:rPr>
      </w:pPr>
      <w:bookmarkStart w:id="246" w:name="_Toc517825239"/>
      <w:ins w:id="247" w:author="Alexandru Martinas" w:date="2018-06-25T17:26:00Z">
        <w:r>
          <w:rPr>
            <w:lang w:val="ro-RO"/>
          </w:rPr>
          <w:t>2</w:t>
        </w:r>
      </w:ins>
      <w:del w:id="248" w:author="Alexandru Martinas" w:date="2018-06-25T17:26:00Z">
        <w:r w:rsidR="00ED18B8" w:rsidDel="00F32155">
          <w:rPr>
            <w:lang w:val="ro-RO"/>
          </w:rPr>
          <w:delText>3</w:delText>
        </w:r>
      </w:del>
      <w:r w:rsidR="002B6784" w:rsidRPr="0081391D">
        <w:rPr>
          <w:lang w:val="ro-RO"/>
        </w:rPr>
        <w:t>.1 Analiza problemei</w:t>
      </w:r>
      <w:bookmarkEnd w:id="246"/>
    </w:p>
    <w:p w14:paraId="5AF93224" w14:textId="77777777" w:rsidR="002B6784" w:rsidRPr="0081391D" w:rsidRDefault="002B6784" w:rsidP="00876005">
      <w:pPr>
        <w:spacing w:after="0" w:line="360" w:lineRule="auto"/>
        <w:rPr>
          <w:lang w:val="ro-RO"/>
        </w:rPr>
      </w:pPr>
    </w:p>
    <w:p w14:paraId="5E45D222" w14:textId="785FA107" w:rsidR="002B6784" w:rsidRDefault="00F32155" w:rsidP="00876005">
      <w:pPr>
        <w:pStyle w:val="Heading3"/>
        <w:spacing w:line="360" w:lineRule="auto"/>
        <w:rPr>
          <w:lang w:val="ro-RO"/>
        </w:rPr>
      </w:pPr>
      <w:bookmarkStart w:id="249" w:name="_Toc517825240"/>
      <w:ins w:id="250" w:author="Alexandru Martinas" w:date="2018-06-25T17:26:00Z">
        <w:r>
          <w:rPr>
            <w:lang w:val="ro-RO"/>
          </w:rPr>
          <w:t>2</w:t>
        </w:r>
      </w:ins>
      <w:del w:id="251" w:author="Alexandru Martinas" w:date="2018-06-25T17:26:00Z">
        <w:r w:rsidR="00ED18B8" w:rsidDel="00F32155">
          <w:rPr>
            <w:lang w:val="ro-RO"/>
          </w:rPr>
          <w:delText>3</w:delText>
        </w:r>
      </w:del>
      <w:r w:rsidR="002B6784" w:rsidRPr="0081391D">
        <w:rPr>
          <w:lang w:val="ro-RO"/>
        </w:rPr>
        <w:t xml:space="preserve">.1.1 </w:t>
      </w:r>
      <w:r w:rsidR="00B4762F" w:rsidRPr="00B4762F">
        <w:rPr>
          <w:lang w:val="ro-RO"/>
        </w:rPr>
        <w:t xml:space="preserve"> Problema existentă</w:t>
      </w:r>
      <w:bookmarkEnd w:id="249"/>
    </w:p>
    <w:p w14:paraId="47C2DF81" w14:textId="77777777" w:rsidR="00B4762F" w:rsidRPr="00B4762F" w:rsidRDefault="00B4762F" w:rsidP="00876005">
      <w:pPr>
        <w:spacing w:line="360" w:lineRule="auto"/>
        <w:rPr>
          <w:lang w:val="ro-RO"/>
        </w:rPr>
      </w:pPr>
    </w:p>
    <w:p w14:paraId="379B4841" w14:textId="5FA182DA" w:rsidR="002B6784" w:rsidRPr="002B080D" w:rsidRDefault="000025FE" w:rsidP="00876005">
      <w:pPr>
        <w:spacing w:after="0" w:line="360" w:lineRule="auto"/>
        <w:ind w:firstLine="720"/>
        <w:jc w:val="both"/>
        <w:rPr>
          <w:sz w:val="24"/>
          <w:lang w:val="ro-RO"/>
        </w:rPr>
      </w:pPr>
      <w:r w:rsidRPr="000025FE">
        <w:rPr>
          <w:i/>
          <w:lang w:val="ro-RO"/>
        </w:rPr>
        <w:t xml:space="preserve"> </w:t>
      </w:r>
      <w:r w:rsidR="002B080D">
        <w:rPr>
          <w:sz w:val="24"/>
          <w:lang w:val="ro-RO"/>
        </w:rPr>
        <w:t xml:space="preserve">După cum am mai spus, pe piața dispozitivelor inteligente nu există incă un sistem care să recunoască utilizatorii in mod individual și să interacționeze cu </w:t>
      </w:r>
      <w:del w:id="252" w:author="Alexandru Martinas" w:date="2018-06-25T15:20:00Z">
        <w:r w:rsidR="002B080D" w:rsidDel="00C91BB4">
          <w:rPr>
            <w:sz w:val="24"/>
            <w:lang w:val="ro-RO"/>
          </w:rPr>
          <w:delText>device-urile</w:delText>
        </w:r>
      </w:del>
      <w:ins w:id="253" w:author="Alexandru Martinas" w:date="2018-06-25T15:20:00Z">
        <w:r w:rsidR="00C91BB4">
          <w:rPr>
            <w:sz w:val="24"/>
            <w:lang w:val="ro-RO"/>
          </w:rPr>
          <w:t>dispozitivele</w:t>
        </w:r>
      </w:ins>
      <w:r w:rsidR="002B080D">
        <w:rPr>
          <w:sz w:val="24"/>
          <w:lang w:val="ro-RO"/>
        </w:rPr>
        <w:t xml:space="preserve"> proprii pentru a crea un mediu personalizat in funcție de preferințele acestora. Soluțiile existente în momentul de față sunt incomplete și foarte costisitoare</w:t>
      </w:r>
      <w:r w:rsidR="00810768">
        <w:rPr>
          <w:sz w:val="24"/>
          <w:lang w:val="ro-RO"/>
        </w:rPr>
        <w:t>.</w:t>
      </w:r>
    </w:p>
    <w:p w14:paraId="5B2FC0A6" w14:textId="77777777" w:rsidR="002B6784" w:rsidRPr="0081391D" w:rsidRDefault="002B6784" w:rsidP="00876005">
      <w:pPr>
        <w:spacing w:after="0" w:line="360" w:lineRule="auto"/>
        <w:rPr>
          <w:sz w:val="24"/>
          <w:lang w:val="ro-RO"/>
        </w:rPr>
      </w:pPr>
    </w:p>
    <w:p w14:paraId="51FE94BE" w14:textId="382BD909" w:rsidR="002B6784" w:rsidRPr="0081391D" w:rsidRDefault="00F32155" w:rsidP="00876005">
      <w:pPr>
        <w:pStyle w:val="Heading3"/>
        <w:spacing w:line="360" w:lineRule="auto"/>
        <w:rPr>
          <w:lang w:val="ro-RO"/>
        </w:rPr>
      </w:pPr>
      <w:bookmarkStart w:id="254" w:name="_Toc517825241"/>
      <w:ins w:id="255" w:author="Alexandru Martinas" w:date="2018-06-25T17:26:00Z">
        <w:r>
          <w:rPr>
            <w:lang w:val="ro-RO"/>
          </w:rPr>
          <w:t>2</w:t>
        </w:r>
      </w:ins>
      <w:del w:id="256" w:author="Alexandru Martinas" w:date="2018-06-25T17:26:00Z">
        <w:r w:rsidR="00ED18B8" w:rsidDel="00F32155">
          <w:rPr>
            <w:lang w:val="ro-RO"/>
          </w:rPr>
          <w:delText>3</w:delText>
        </w:r>
      </w:del>
      <w:r w:rsidR="002B6784" w:rsidRPr="0081391D">
        <w:rPr>
          <w:lang w:val="ro-RO"/>
        </w:rPr>
        <w:t xml:space="preserve">.1.2 Identificarea </w:t>
      </w:r>
      <w:r w:rsidR="00B4762F" w:rsidRPr="00B4762F">
        <w:rPr>
          <w:lang w:val="ro-RO"/>
        </w:rPr>
        <w:t>soluției</w:t>
      </w:r>
      <w:bookmarkEnd w:id="254"/>
    </w:p>
    <w:p w14:paraId="083AA864" w14:textId="500D555D" w:rsidR="002B080D" w:rsidRPr="0081391D" w:rsidRDefault="002B6784" w:rsidP="00876005">
      <w:pPr>
        <w:spacing w:after="0" w:line="360" w:lineRule="auto"/>
        <w:rPr>
          <w:lang w:val="ro-RO"/>
        </w:rPr>
      </w:pPr>
      <w:r w:rsidRPr="0081391D">
        <w:rPr>
          <w:lang w:val="ro-RO"/>
        </w:rPr>
        <w:tab/>
      </w:r>
    </w:p>
    <w:p w14:paraId="5D0F9C1C" w14:textId="45A1FE24" w:rsidR="002B6784" w:rsidRPr="0081391D" w:rsidRDefault="002B6784" w:rsidP="00876005">
      <w:pPr>
        <w:spacing w:after="0" w:line="360" w:lineRule="auto"/>
        <w:jc w:val="both"/>
        <w:rPr>
          <w:sz w:val="24"/>
          <w:szCs w:val="24"/>
          <w:lang w:val="ro-RO"/>
        </w:rPr>
      </w:pPr>
      <w:r w:rsidRPr="0081391D">
        <w:rPr>
          <w:lang w:val="ro-RO"/>
        </w:rPr>
        <w:tab/>
      </w:r>
      <w:r w:rsidR="002B080D">
        <w:rPr>
          <w:sz w:val="24"/>
          <w:szCs w:val="24"/>
          <w:lang w:val="ro-RO"/>
        </w:rPr>
        <w:t>Soluția identificată de noi incearcă să realizeze această conexiune dintre utilizator și dispozitive transformând un sistem de supraveghere normal intr-un sistem</w:t>
      </w:r>
      <w:r w:rsidR="00810768">
        <w:rPr>
          <w:sz w:val="24"/>
          <w:szCs w:val="24"/>
          <w:lang w:val="ro-RO"/>
        </w:rPr>
        <w:t xml:space="preserve"> de supraveghere inteligent prin intermediul unei aplicații web. Pe lângă aceasta conexiune, aplicația duce sistemul de supraveghere video la un alt nivel. Cu ajutorul acesteia se vor putea recunoaste automat diferite evenimente care ar putea pune in pericol siguranta utilizatorilor sau a mediului supravegheat (e.g incendiu, hoți)</w:t>
      </w:r>
    </w:p>
    <w:p w14:paraId="6C4DC1F4" w14:textId="77777777" w:rsidR="00810768" w:rsidRPr="0081391D" w:rsidRDefault="00810768" w:rsidP="00876005">
      <w:pPr>
        <w:spacing w:after="0" w:line="360" w:lineRule="auto"/>
        <w:rPr>
          <w:sz w:val="24"/>
          <w:szCs w:val="24"/>
          <w:lang w:val="ro-RO"/>
        </w:rPr>
      </w:pPr>
    </w:p>
    <w:p w14:paraId="746591E5" w14:textId="1DF501FF" w:rsidR="002B6784" w:rsidRPr="00A87935" w:rsidRDefault="00F32155" w:rsidP="00876005">
      <w:pPr>
        <w:pStyle w:val="Heading2"/>
        <w:spacing w:line="360" w:lineRule="auto"/>
        <w:rPr>
          <w:lang w:val="ro-RO"/>
        </w:rPr>
      </w:pPr>
      <w:bookmarkStart w:id="257" w:name="_Toc517825242"/>
      <w:ins w:id="258" w:author="Alexandru Martinas" w:date="2018-06-25T17:26:00Z">
        <w:r>
          <w:rPr>
            <w:lang w:val="ro-RO"/>
          </w:rPr>
          <w:t>2</w:t>
        </w:r>
      </w:ins>
      <w:del w:id="259" w:author="Alexandru Martinas" w:date="2018-06-25T17:26:00Z">
        <w:r w:rsidR="00ED18B8" w:rsidDel="00F32155">
          <w:rPr>
            <w:lang w:val="ro-RO"/>
          </w:rPr>
          <w:delText>3</w:delText>
        </w:r>
      </w:del>
      <w:r w:rsidR="002B6784" w:rsidRPr="0081391D">
        <w:rPr>
          <w:lang w:val="ro-RO"/>
        </w:rPr>
        <w:t xml:space="preserve">.2 Proiectarea </w:t>
      </w:r>
      <w:r w:rsidR="00B72CD1">
        <w:rPr>
          <w:lang w:val="ro-RO"/>
        </w:rPr>
        <w:t>aplicației</w:t>
      </w:r>
      <w:bookmarkEnd w:id="257"/>
    </w:p>
    <w:p w14:paraId="779AFD0B" w14:textId="77777777" w:rsidR="002B6784" w:rsidRPr="0081391D" w:rsidRDefault="002B6784" w:rsidP="00876005">
      <w:pPr>
        <w:spacing w:after="0" w:line="360" w:lineRule="auto"/>
        <w:rPr>
          <w:lang w:val="ro-RO"/>
        </w:rPr>
      </w:pPr>
    </w:p>
    <w:p w14:paraId="0FEA7CC5" w14:textId="6E015B1D" w:rsidR="002B6784" w:rsidRPr="0081391D" w:rsidRDefault="00F32155" w:rsidP="00876005">
      <w:pPr>
        <w:pStyle w:val="Heading3"/>
        <w:spacing w:line="360" w:lineRule="auto"/>
        <w:rPr>
          <w:lang w:val="ro-RO"/>
        </w:rPr>
      </w:pPr>
      <w:bookmarkStart w:id="260" w:name="_Toc517825243"/>
      <w:ins w:id="261" w:author="Alexandru Martinas" w:date="2018-06-25T17:26:00Z">
        <w:r>
          <w:rPr>
            <w:lang w:val="ro-RO"/>
          </w:rPr>
          <w:t>2</w:t>
        </w:r>
      </w:ins>
      <w:del w:id="262" w:author="Alexandru Martinas" w:date="2018-06-25T17:26:00Z">
        <w:r w:rsidR="00ED18B8" w:rsidDel="00F32155">
          <w:rPr>
            <w:lang w:val="ro-RO"/>
          </w:rPr>
          <w:delText>3</w:delText>
        </w:r>
      </w:del>
      <w:r w:rsidR="002B6784" w:rsidRPr="0081391D">
        <w:rPr>
          <w:lang w:val="ro-RO"/>
        </w:rPr>
        <w:t xml:space="preserve">.2.1 </w:t>
      </w:r>
      <w:r w:rsidR="00B4762F" w:rsidRPr="00B4762F">
        <w:rPr>
          <w:lang w:val="ro-RO"/>
        </w:rPr>
        <w:t xml:space="preserve">Cerințele </w:t>
      </w:r>
      <w:r w:rsidR="00B72CD1">
        <w:rPr>
          <w:lang w:val="ro-RO"/>
        </w:rPr>
        <w:t>aplicației</w:t>
      </w:r>
      <w:bookmarkEnd w:id="260"/>
    </w:p>
    <w:p w14:paraId="31C14917" w14:textId="77777777" w:rsidR="002B6784" w:rsidRDefault="002B6784" w:rsidP="00876005">
      <w:pPr>
        <w:spacing w:after="0" w:line="360" w:lineRule="auto"/>
        <w:rPr>
          <w:lang w:val="ro-RO"/>
        </w:rPr>
      </w:pPr>
      <w:r w:rsidRPr="0081391D">
        <w:rPr>
          <w:lang w:val="ro-RO"/>
        </w:rPr>
        <w:tab/>
      </w:r>
    </w:p>
    <w:p w14:paraId="5F1DC1AF" w14:textId="16D3EB6E" w:rsidR="002B6784" w:rsidRPr="0081391D" w:rsidRDefault="00810768" w:rsidP="00810768">
      <w:pPr>
        <w:spacing w:after="0" w:line="360" w:lineRule="auto"/>
        <w:rPr>
          <w:sz w:val="24"/>
          <w:szCs w:val="24"/>
          <w:lang w:val="ro-RO"/>
        </w:rPr>
      </w:pPr>
      <w:r>
        <w:rPr>
          <w:lang w:val="ro-RO"/>
        </w:rPr>
        <w:tab/>
      </w:r>
      <w:r>
        <w:rPr>
          <w:sz w:val="24"/>
          <w:szCs w:val="24"/>
          <w:lang w:val="ro-RO"/>
        </w:rPr>
        <w:t>Pentru a înțelege mai bine cum funționează aplicația, este important să prezentăm cerințele pe care aceasta trebuie să le indeplinească.</w:t>
      </w:r>
    </w:p>
    <w:p w14:paraId="139C379C" w14:textId="630A33C4" w:rsidR="002B6784" w:rsidRPr="0081391D" w:rsidRDefault="0096522D" w:rsidP="00876005">
      <w:pPr>
        <w:pStyle w:val="ListParagraph"/>
        <w:numPr>
          <w:ilvl w:val="0"/>
          <w:numId w:val="10"/>
        </w:numPr>
        <w:spacing w:line="360" w:lineRule="auto"/>
        <w:jc w:val="both"/>
        <w:rPr>
          <w:sz w:val="24"/>
          <w:szCs w:val="24"/>
          <w:lang w:val="ro-RO"/>
        </w:rPr>
      </w:pPr>
      <w:r>
        <w:rPr>
          <w:sz w:val="24"/>
          <w:szCs w:val="24"/>
          <w:lang w:val="ro-RO"/>
        </w:rPr>
        <w:t>Cerin</w:t>
      </w:r>
      <w:r w:rsidRPr="0096522D">
        <w:rPr>
          <w:sz w:val="24"/>
          <w:szCs w:val="24"/>
          <w:lang w:val="ro-RO"/>
        </w:rPr>
        <w:t>ț</w:t>
      </w:r>
      <w:r>
        <w:rPr>
          <w:sz w:val="24"/>
          <w:szCs w:val="24"/>
          <w:lang w:val="ro-RO"/>
        </w:rPr>
        <w:t>e func</w:t>
      </w:r>
      <w:r w:rsidRPr="0096522D">
        <w:rPr>
          <w:sz w:val="24"/>
          <w:szCs w:val="24"/>
          <w:lang w:val="ro-RO"/>
        </w:rPr>
        <w:t>ț</w:t>
      </w:r>
      <w:r w:rsidR="002B6784" w:rsidRPr="0081391D">
        <w:rPr>
          <w:sz w:val="24"/>
          <w:szCs w:val="24"/>
          <w:lang w:val="ro-RO"/>
        </w:rPr>
        <w:t>ionale:</w:t>
      </w:r>
    </w:p>
    <w:p w14:paraId="6B0E17C3" w14:textId="2BFD9689" w:rsidR="002B6784" w:rsidRDefault="00E65995" w:rsidP="00876005">
      <w:pPr>
        <w:pStyle w:val="ListParagraph"/>
        <w:numPr>
          <w:ilvl w:val="1"/>
          <w:numId w:val="10"/>
        </w:numPr>
        <w:spacing w:line="360" w:lineRule="auto"/>
        <w:jc w:val="both"/>
        <w:rPr>
          <w:sz w:val="24"/>
          <w:szCs w:val="24"/>
          <w:lang w:val="ro-RO"/>
        </w:rPr>
      </w:pPr>
      <w:r>
        <w:rPr>
          <w:sz w:val="24"/>
          <w:szCs w:val="24"/>
          <w:lang w:val="ro-RO"/>
        </w:rPr>
        <w:t>Inregistrarea sistemului video si a dispozitivelor inteligente</w:t>
      </w:r>
    </w:p>
    <w:p w14:paraId="3A84E18F" w14:textId="6A9C80CC" w:rsidR="00E65995" w:rsidRPr="0081391D" w:rsidRDefault="00E65995" w:rsidP="00876005">
      <w:pPr>
        <w:pStyle w:val="ListParagraph"/>
        <w:numPr>
          <w:ilvl w:val="1"/>
          <w:numId w:val="10"/>
        </w:numPr>
        <w:spacing w:line="360" w:lineRule="auto"/>
        <w:jc w:val="both"/>
        <w:rPr>
          <w:sz w:val="24"/>
          <w:szCs w:val="24"/>
          <w:lang w:val="ro-RO"/>
        </w:rPr>
      </w:pPr>
      <w:r>
        <w:rPr>
          <w:sz w:val="24"/>
          <w:szCs w:val="24"/>
          <w:lang w:val="ro-RO"/>
        </w:rPr>
        <w:lastRenderedPageBreak/>
        <w:t>Vizualizare in timp real a dispozitivelor inregistrate impreună cu starea lor individuală</w:t>
      </w:r>
    </w:p>
    <w:p w14:paraId="16B2879B" w14:textId="505F3962" w:rsidR="002B6784" w:rsidRPr="0081391D" w:rsidRDefault="00E65995" w:rsidP="00876005">
      <w:pPr>
        <w:pStyle w:val="ListParagraph"/>
        <w:numPr>
          <w:ilvl w:val="1"/>
          <w:numId w:val="10"/>
        </w:numPr>
        <w:spacing w:line="360" w:lineRule="auto"/>
        <w:jc w:val="both"/>
        <w:rPr>
          <w:sz w:val="24"/>
          <w:szCs w:val="24"/>
          <w:lang w:val="ro-RO"/>
        </w:rPr>
      </w:pPr>
      <w:r>
        <w:rPr>
          <w:sz w:val="24"/>
          <w:szCs w:val="24"/>
          <w:lang w:val="ro-RO"/>
        </w:rPr>
        <w:t>Posibilitatea utilizării platformei pe o scară cât mai largă(e.g</w:t>
      </w:r>
      <w:r w:rsidR="002B6784" w:rsidRPr="0081391D">
        <w:rPr>
          <w:sz w:val="24"/>
          <w:szCs w:val="24"/>
          <w:lang w:val="ro-RO"/>
        </w:rPr>
        <w:t xml:space="preserve"> Smart House</w:t>
      </w:r>
      <w:r w:rsidR="008C2B4D" w:rsidRPr="0081391D">
        <w:rPr>
          <w:sz w:val="24"/>
          <w:szCs w:val="24"/>
          <w:lang w:val="ro-RO"/>
        </w:rPr>
        <w:t>,</w:t>
      </w:r>
      <w:r>
        <w:rPr>
          <w:sz w:val="24"/>
          <w:szCs w:val="24"/>
          <w:lang w:val="ro-RO"/>
        </w:rPr>
        <w:t xml:space="preserve"> Smart Office, Smart School)</w:t>
      </w:r>
    </w:p>
    <w:p w14:paraId="6D5415D1" w14:textId="0BB85FCC" w:rsidR="00E65995" w:rsidRDefault="002B6784" w:rsidP="00E65995">
      <w:pPr>
        <w:pStyle w:val="ListParagraph"/>
        <w:numPr>
          <w:ilvl w:val="1"/>
          <w:numId w:val="10"/>
        </w:numPr>
        <w:spacing w:line="360" w:lineRule="auto"/>
        <w:jc w:val="both"/>
        <w:rPr>
          <w:sz w:val="24"/>
          <w:szCs w:val="24"/>
          <w:lang w:val="ro-RO"/>
        </w:rPr>
      </w:pPr>
      <w:r w:rsidRPr="009710DE">
        <w:rPr>
          <w:sz w:val="24"/>
          <w:szCs w:val="24"/>
          <w:lang w:val="ro-RO"/>
        </w:rPr>
        <w:t>Notificarea utiliz</w:t>
      </w:r>
      <w:r w:rsidR="00E65995">
        <w:rPr>
          <w:sz w:val="24"/>
          <w:szCs w:val="24"/>
          <w:lang w:val="ro-RO"/>
        </w:rPr>
        <w:t>atorilor î</w:t>
      </w:r>
      <w:r w:rsidRPr="009710DE">
        <w:rPr>
          <w:sz w:val="24"/>
          <w:szCs w:val="24"/>
          <w:lang w:val="ro-RO"/>
        </w:rPr>
        <w:t xml:space="preserve">n momentul </w:t>
      </w:r>
      <w:r w:rsidR="00CE5DCA" w:rsidRPr="009710DE">
        <w:rPr>
          <w:sz w:val="24"/>
          <w:szCs w:val="24"/>
          <w:lang w:val="ro-RO"/>
        </w:rPr>
        <w:t>în</w:t>
      </w:r>
      <w:r w:rsidRPr="009710DE">
        <w:rPr>
          <w:sz w:val="24"/>
          <w:szCs w:val="24"/>
          <w:lang w:val="ro-RO"/>
        </w:rPr>
        <w:t xml:space="preserve"> care </w:t>
      </w:r>
      <w:r w:rsidR="00E65995">
        <w:rPr>
          <w:sz w:val="24"/>
          <w:szCs w:val="24"/>
          <w:lang w:val="ro-RO"/>
        </w:rPr>
        <w:t>apar modificari în sistem (</w:t>
      </w:r>
      <w:del w:id="263" w:author="Sabin Buraga" w:date="2018-06-25T14:48:00Z">
        <w:r w:rsidR="00E65995" w:rsidDel="004012D8">
          <w:rPr>
            <w:sz w:val="24"/>
            <w:szCs w:val="24"/>
            <w:lang w:val="ro-RO"/>
          </w:rPr>
          <w:delText xml:space="preserve"> </w:delText>
        </w:r>
      </w:del>
      <w:r w:rsidR="00E65995">
        <w:rPr>
          <w:sz w:val="24"/>
          <w:szCs w:val="24"/>
          <w:lang w:val="ro-RO"/>
        </w:rPr>
        <w:t>modificare stare dispozitiv)</w:t>
      </w:r>
    </w:p>
    <w:p w14:paraId="2CBEDC95" w14:textId="1A7B076E" w:rsidR="00E65995" w:rsidRPr="00E65995" w:rsidRDefault="00E65995" w:rsidP="00E65995">
      <w:pPr>
        <w:pStyle w:val="ListParagraph"/>
        <w:numPr>
          <w:ilvl w:val="1"/>
          <w:numId w:val="10"/>
        </w:numPr>
        <w:spacing w:line="360" w:lineRule="auto"/>
        <w:jc w:val="both"/>
        <w:rPr>
          <w:sz w:val="24"/>
          <w:szCs w:val="24"/>
          <w:lang w:val="ro-RO"/>
        </w:rPr>
      </w:pPr>
      <w:r>
        <w:rPr>
          <w:sz w:val="24"/>
          <w:szCs w:val="24"/>
          <w:lang w:val="ro-RO"/>
        </w:rPr>
        <w:t>Notificarea utilizatorilor în cazul în care diferite evenimente definite de acesta sunt înregistrate (</w:t>
      </w:r>
      <w:del w:id="264" w:author="Sabin Buraga" w:date="2018-06-25T14:48:00Z">
        <w:r w:rsidR="00C71B80" w:rsidDel="004012D8">
          <w:rPr>
            <w:sz w:val="24"/>
            <w:szCs w:val="24"/>
            <w:lang w:val="ro-RO"/>
          </w:rPr>
          <w:delText xml:space="preserve"> </w:delText>
        </w:r>
      </w:del>
      <w:r w:rsidR="00C71B80">
        <w:rPr>
          <w:sz w:val="24"/>
          <w:szCs w:val="24"/>
          <w:lang w:val="ro-RO"/>
        </w:rPr>
        <w:t>Exemple: strain în perimetrul locuinței, incendiu)</w:t>
      </w:r>
    </w:p>
    <w:p w14:paraId="1F2E200C" w14:textId="5EFAABA4" w:rsidR="002B6784" w:rsidRDefault="00AD2C0F" w:rsidP="00876005">
      <w:pPr>
        <w:pStyle w:val="ListParagraph"/>
        <w:numPr>
          <w:ilvl w:val="1"/>
          <w:numId w:val="10"/>
        </w:numPr>
        <w:spacing w:line="360" w:lineRule="auto"/>
        <w:jc w:val="both"/>
        <w:rPr>
          <w:sz w:val="24"/>
          <w:szCs w:val="24"/>
          <w:lang w:val="ro-RO"/>
        </w:rPr>
      </w:pPr>
      <w:r>
        <w:rPr>
          <w:sz w:val="24"/>
          <w:szCs w:val="24"/>
          <w:lang w:val="ro-RO"/>
        </w:rPr>
        <w:t>Automatizarea</w:t>
      </w:r>
      <w:r w:rsidR="00C71B80">
        <w:rPr>
          <w:sz w:val="24"/>
          <w:szCs w:val="24"/>
          <w:lang w:val="ro-RO"/>
        </w:rPr>
        <w:t xml:space="preserve"> acțiunilor în funcție de utilizatorul recunoscut</w:t>
      </w:r>
    </w:p>
    <w:p w14:paraId="22351697" w14:textId="77777777" w:rsidR="002B6784" w:rsidRPr="0081391D" w:rsidRDefault="002B6784" w:rsidP="00C71B80">
      <w:pPr>
        <w:spacing w:line="360" w:lineRule="auto"/>
        <w:jc w:val="both"/>
        <w:rPr>
          <w:sz w:val="24"/>
          <w:szCs w:val="24"/>
          <w:lang w:val="ro-RO"/>
        </w:rPr>
      </w:pPr>
    </w:p>
    <w:p w14:paraId="69B0563A" w14:textId="6C718551" w:rsidR="002B6784" w:rsidRPr="0081391D" w:rsidRDefault="0096522D" w:rsidP="00876005">
      <w:pPr>
        <w:pStyle w:val="ListParagraph"/>
        <w:numPr>
          <w:ilvl w:val="0"/>
          <w:numId w:val="10"/>
        </w:numPr>
        <w:spacing w:line="360" w:lineRule="auto"/>
        <w:jc w:val="both"/>
        <w:rPr>
          <w:sz w:val="24"/>
          <w:szCs w:val="24"/>
          <w:lang w:val="ro-RO"/>
        </w:rPr>
      </w:pPr>
      <w:r>
        <w:rPr>
          <w:sz w:val="24"/>
          <w:szCs w:val="24"/>
          <w:lang w:val="ro-RO"/>
        </w:rPr>
        <w:t>Cerin</w:t>
      </w:r>
      <w:r>
        <w:rPr>
          <w:lang w:val="ro-RO"/>
        </w:rPr>
        <w:t>ț</w:t>
      </w:r>
      <w:r w:rsidR="002B6784" w:rsidRPr="0081391D">
        <w:rPr>
          <w:sz w:val="24"/>
          <w:szCs w:val="24"/>
          <w:lang w:val="ro-RO"/>
        </w:rPr>
        <w:t>e privind interactivitatea:</w:t>
      </w:r>
    </w:p>
    <w:p w14:paraId="2CE8D1D4" w14:textId="2CF75651" w:rsidR="002B6784" w:rsidRPr="0081391D" w:rsidRDefault="00C71B80" w:rsidP="00876005">
      <w:pPr>
        <w:pStyle w:val="ListParagraph"/>
        <w:numPr>
          <w:ilvl w:val="1"/>
          <w:numId w:val="10"/>
        </w:numPr>
        <w:spacing w:line="360" w:lineRule="auto"/>
        <w:jc w:val="both"/>
        <w:rPr>
          <w:sz w:val="24"/>
          <w:szCs w:val="24"/>
          <w:lang w:val="ro-RO"/>
        </w:rPr>
      </w:pPr>
      <w:r>
        <w:rPr>
          <w:sz w:val="24"/>
          <w:szCs w:val="24"/>
          <w:lang w:val="ro-RO"/>
        </w:rPr>
        <w:t>Vizualizarea tuturor notificărilor generate de sistem în interfața web</w:t>
      </w:r>
    </w:p>
    <w:p w14:paraId="27B72397" w14:textId="3B8A2E0D" w:rsidR="00C71B80" w:rsidRDefault="0096522D" w:rsidP="000D5221">
      <w:pPr>
        <w:pStyle w:val="ListParagraph"/>
        <w:numPr>
          <w:ilvl w:val="1"/>
          <w:numId w:val="10"/>
        </w:numPr>
        <w:spacing w:line="360" w:lineRule="auto"/>
        <w:jc w:val="both"/>
        <w:rPr>
          <w:sz w:val="24"/>
          <w:szCs w:val="24"/>
          <w:lang w:val="ro-RO"/>
        </w:rPr>
      </w:pPr>
      <w:r>
        <w:rPr>
          <w:sz w:val="24"/>
          <w:szCs w:val="24"/>
          <w:lang w:val="ro-RO"/>
        </w:rPr>
        <w:t>Interac</w:t>
      </w:r>
      <w:r>
        <w:rPr>
          <w:lang w:val="ro-RO"/>
        </w:rPr>
        <w:t>ț</w:t>
      </w:r>
      <w:r w:rsidR="002B6784" w:rsidRPr="0081391D">
        <w:rPr>
          <w:sz w:val="24"/>
          <w:szCs w:val="24"/>
          <w:lang w:val="ro-RO"/>
        </w:rPr>
        <w:t xml:space="preserve">iune </w:t>
      </w:r>
      <w:r w:rsidR="00C71B80">
        <w:rPr>
          <w:sz w:val="24"/>
          <w:szCs w:val="24"/>
          <w:lang w:val="ro-RO"/>
        </w:rPr>
        <w:t>cu dispozitivele</w:t>
      </w:r>
    </w:p>
    <w:p w14:paraId="3FC0D147" w14:textId="66741ECF" w:rsidR="000D5221" w:rsidRPr="000D5221" w:rsidRDefault="000D5221" w:rsidP="000D5221">
      <w:pPr>
        <w:pStyle w:val="ListParagraph"/>
        <w:numPr>
          <w:ilvl w:val="1"/>
          <w:numId w:val="10"/>
        </w:numPr>
        <w:spacing w:line="360" w:lineRule="auto"/>
        <w:jc w:val="both"/>
        <w:rPr>
          <w:sz w:val="24"/>
          <w:szCs w:val="24"/>
          <w:lang w:val="ro-RO"/>
        </w:rPr>
      </w:pPr>
      <w:r>
        <w:rPr>
          <w:sz w:val="24"/>
          <w:szCs w:val="24"/>
          <w:lang w:val="ro-RO"/>
        </w:rPr>
        <w:t>Vizualizare in timp real a inregistrarilor video din sistem</w:t>
      </w:r>
    </w:p>
    <w:p w14:paraId="719A30D4" w14:textId="0FCED5D3" w:rsidR="002B6784" w:rsidRDefault="0096522D" w:rsidP="00876005">
      <w:pPr>
        <w:pStyle w:val="ListParagraph"/>
        <w:numPr>
          <w:ilvl w:val="1"/>
          <w:numId w:val="10"/>
        </w:numPr>
        <w:spacing w:line="360" w:lineRule="auto"/>
        <w:jc w:val="both"/>
        <w:rPr>
          <w:sz w:val="24"/>
          <w:szCs w:val="24"/>
          <w:lang w:val="ro-RO"/>
        </w:rPr>
      </w:pPr>
      <w:r w:rsidRPr="0096522D">
        <w:rPr>
          <w:sz w:val="24"/>
          <w:szCs w:val="24"/>
          <w:lang w:val="ro-RO"/>
        </w:rPr>
        <w:t xml:space="preserve">Utilizatorul va </w:t>
      </w:r>
      <w:r w:rsidR="000D5221">
        <w:rPr>
          <w:sz w:val="24"/>
          <w:szCs w:val="24"/>
          <w:lang w:val="ro-RO"/>
        </w:rPr>
        <w:t>primi notificari în interfața web cât si prin SMS atunci când apar modificari în sistem</w:t>
      </w:r>
    </w:p>
    <w:p w14:paraId="7507D0A0" w14:textId="77777777" w:rsidR="0096522D" w:rsidRPr="0096522D" w:rsidRDefault="0096522D" w:rsidP="00876005">
      <w:pPr>
        <w:spacing w:line="360" w:lineRule="auto"/>
        <w:ind w:left="1440"/>
        <w:jc w:val="both"/>
        <w:rPr>
          <w:sz w:val="24"/>
          <w:szCs w:val="24"/>
          <w:lang w:val="ro-RO"/>
        </w:rPr>
      </w:pPr>
    </w:p>
    <w:p w14:paraId="51978A78" w14:textId="03AFAEA8" w:rsidR="00C71B80" w:rsidRPr="00C71B80" w:rsidRDefault="002B6784" w:rsidP="00C71B80">
      <w:pPr>
        <w:pStyle w:val="ListParagraph"/>
        <w:numPr>
          <w:ilvl w:val="0"/>
          <w:numId w:val="11"/>
        </w:numPr>
        <w:spacing w:line="360" w:lineRule="auto"/>
        <w:jc w:val="both"/>
        <w:rPr>
          <w:sz w:val="24"/>
          <w:szCs w:val="24"/>
          <w:lang w:val="ro-RO"/>
        </w:rPr>
      </w:pPr>
      <w:r w:rsidRPr="0081391D">
        <w:rPr>
          <w:sz w:val="24"/>
          <w:szCs w:val="24"/>
          <w:lang w:val="ro-RO"/>
        </w:rPr>
        <w:t>C</w:t>
      </w:r>
      <w:r w:rsidR="0096522D">
        <w:rPr>
          <w:sz w:val="24"/>
          <w:szCs w:val="24"/>
          <w:lang w:val="ro-RO"/>
        </w:rPr>
        <w:t>erin</w:t>
      </w:r>
      <w:r w:rsidR="0096522D" w:rsidRPr="0096522D">
        <w:rPr>
          <w:sz w:val="24"/>
          <w:szCs w:val="24"/>
          <w:lang w:val="ro-RO"/>
        </w:rPr>
        <w:t>ț</w:t>
      </w:r>
      <w:r w:rsidR="0096522D">
        <w:rPr>
          <w:sz w:val="24"/>
          <w:szCs w:val="24"/>
          <w:lang w:val="ro-RO"/>
        </w:rPr>
        <w:t>e de s</w:t>
      </w:r>
      <w:r w:rsidRPr="0081391D">
        <w:rPr>
          <w:sz w:val="24"/>
          <w:szCs w:val="24"/>
          <w:lang w:val="ro-RO"/>
        </w:rPr>
        <w:t>ecuritate:</w:t>
      </w:r>
    </w:p>
    <w:p w14:paraId="103BBFBB" w14:textId="7E20B2E5" w:rsidR="00C71B80" w:rsidRDefault="00C71B80" w:rsidP="00876005">
      <w:pPr>
        <w:pStyle w:val="ListParagraph"/>
        <w:numPr>
          <w:ilvl w:val="1"/>
          <w:numId w:val="11"/>
        </w:numPr>
        <w:spacing w:line="360" w:lineRule="auto"/>
        <w:jc w:val="both"/>
        <w:rPr>
          <w:sz w:val="24"/>
          <w:szCs w:val="24"/>
          <w:lang w:val="ro-RO"/>
        </w:rPr>
      </w:pPr>
      <w:r>
        <w:rPr>
          <w:sz w:val="24"/>
          <w:szCs w:val="24"/>
          <w:lang w:val="ro-RO"/>
        </w:rPr>
        <w:t>Confidențialitatea datelor utilizatorilor</w:t>
      </w:r>
    </w:p>
    <w:p w14:paraId="477BEFB4" w14:textId="6044C367" w:rsidR="00C71B80" w:rsidRDefault="00C71B80" w:rsidP="00876005">
      <w:pPr>
        <w:pStyle w:val="ListParagraph"/>
        <w:numPr>
          <w:ilvl w:val="1"/>
          <w:numId w:val="11"/>
        </w:numPr>
        <w:spacing w:line="360" w:lineRule="auto"/>
        <w:jc w:val="both"/>
        <w:rPr>
          <w:sz w:val="24"/>
          <w:szCs w:val="24"/>
          <w:lang w:val="ro-RO"/>
        </w:rPr>
      </w:pPr>
      <w:r>
        <w:rPr>
          <w:sz w:val="24"/>
          <w:szCs w:val="24"/>
          <w:lang w:val="ro-RO"/>
        </w:rPr>
        <w:t>Rezistență față de atacurile frecvente asupra aplicațiilor web</w:t>
      </w:r>
    </w:p>
    <w:p w14:paraId="49093024" w14:textId="0088BA3C" w:rsidR="00C71B80" w:rsidRDefault="00C71B80" w:rsidP="00876005">
      <w:pPr>
        <w:pStyle w:val="ListParagraph"/>
        <w:numPr>
          <w:ilvl w:val="1"/>
          <w:numId w:val="11"/>
        </w:numPr>
        <w:spacing w:line="360" w:lineRule="auto"/>
        <w:jc w:val="both"/>
        <w:rPr>
          <w:sz w:val="24"/>
          <w:szCs w:val="24"/>
          <w:lang w:val="ro-RO"/>
        </w:rPr>
      </w:pPr>
      <w:r>
        <w:rPr>
          <w:sz w:val="24"/>
          <w:szCs w:val="24"/>
          <w:lang w:val="ro-RO"/>
        </w:rPr>
        <w:t>Garantarea faptului că fiecare utilizator are acces doar la dispozitivele sale</w:t>
      </w:r>
    </w:p>
    <w:p w14:paraId="42D51FE9" w14:textId="77777777" w:rsidR="00093E4A" w:rsidRDefault="00093E4A" w:rsidP="00093E4A">
      <w:pPr>
        <w:spacing w:line="360" w:lineRule="auto"/>
        <w:jc w:val="both"/>
        <w:rPr>
          <w:sz w:val="24"/>
          <w:szCs w:val="24"/>
          <w:lang w:val="ro-RO"/>
        </w:rPr>
      </w:pPr>
    </w:p>
    <w:p w14:paraId="49CEDBC8" w14:textId="77777777" w:rsidR="00093E4A" w:rsidRDefault="00093E4A" w:rsidP="00093E4A">
      <w:pPr>
        <w:spacing w:line="360" w:lineRule="auto"/>
        <w:jc w:val="both"/>
        <w:rPr>
          <w:sz w:val="24"/>
          <w:szCs w:val="24"/>
          <w:lang w:val="ro-RO"/>
        </w:rPr>
      </w:pPr>
    </w:p>
    <w:p w14:paraId="1FD274AE" w14:textId="77777777" w:rsidR="00093E4A" w:rsidRPr="00093E4A" w:rsidRDefault="00093E4A" w:rsidP="00093E4A">
      <w:pPr>
        <w:spacing w:line="360" w:lineRule="auto"/>
        <w:jc w:val="both"/>
        <w:rPr>
          <w:sz w:val="24"/>
          <w:szCs w:val="24"/>
          <w:lang w:val="ro-RO"/>
        </w:rPr>
      </w:pPr>
    </w:p>
    <w:p w14:paraId="0C53A814" w14:textId="5CD4D150" w:rsidR="002B6784" w:rsidRDefault="00F32155" w:rsidP="00876005">
      <w:pPr>
        <w:pStyle w:val="Heading3"/>
        <w:spacing w:line="360" w:lineRule="auto"/>
        <w:rPr>
          <w:lang w:val="ro-RO"/>
        </w:rPr>
      </w:pPr>
      <w:bookmarkStart w:id="265" w:name="_Toc517825244"/>
      <w:ins w:id="266" w:author="Alexandru Martinas" w:date="2018-06-25T17:26:00Z">
        <w:r>
          <w:rPr>
            <w:lang w:val="ro-RO"/>
          </w:rPr>
          <w:lastRenderedPageBreak/>
          <w:t>2</w:t>
        </w:r>
      </w:ins>
      <w:del w:id="267" w:author="Alexandru Martinas" w:date="2018-06-25T17:26:00Z">
        <w:r w:rsidR="00ED18B8" w:rsidDel="00F32155">
          <w:rPr>
            <w:lang w:val="ro-RO"/>
          </w:rPr>
          <w:delText>3</w:delText>
        </w:r>
      </w:del>
      <w:r w:rsidR="002B6784" w:rsidRPr="00605646">
        <w:rPr>
          <w:lang w:val="ro-RO"/>
        </w:rPr>
        <w:t>.2.2 Arhitectura generala</w:t>
      </w:r>
      <w:bookmarkEnd w:id="265"/>
    </w:p>
    <w:p w14:paraId="3E09E7FF" w14:textId="0C30DCD7" w:rsidR="00605646" w:rsidRDefault="00605646" w:rsidP="00876005">
      <w:pPr>
        <w:spacing w:line="360" w:lineRule="auto"/>
        <w:rPr>
          <w:lang w:val="ro-RO"/>
        </w:rPr>
      </w:pPr>
    </w:p>
    <w:p w14:paraId="38D8AAAE" w14:textId="70A20BDB" w:rsidR="00101594" w:rsidRDefault="00093E4A" w:rsidP="003D72C8">
      <w:pPr>
        <w:spacing w:line="360" w:lineRule="auto"/>
        <w:ind w:firstLine="720"/>
        <w:jc w:val="both"/>
        <w:rPr>
          <w:noProof/>
        </w:rPr>
      </w:pPr>
      <w:r w:rsidRPr="00093E4A">
        <w:rPr>
          <w:sz w:val="24"/>
          <w:szCs w:val="24"/>
          <w:lang w:val="ro-RO"/>
        </w:rPr>
        <w:t>Principalul</w:t>
      </w:r>
      <w:r>
        <w:rPr>
          <w:sz w:val="24"/>
          <w:szCs w:val="24"/>
          <w:lang w:val="ro-RO"/>
        </w:rPr>
        <w:t xml:space="preserve"> obiectiv al acestei aplicații este acela de a automatiza interacțiunea dintre utilizatori și dispozitive prin recunoașterea lor automat</w:t>
      </w:r>
      <w:r w:rsidR="003445A6">
        <w:rPr>
          <w:sz w:val="24"/>
          <w:szCs w:val="24"/>
          <w:lang w:val="ro-RO"/>
        </w:rPr>
        <w:t>ă ceea ce face posibilă redarea preferințelor într-un mod individual. Acest lucru este posibil prin intermediul unui sistem de supraveghere video care să recunoască în timp real prezența unei presoane și să transmită dispozitivelor conectate starea preferată de utilizator. Utilizatorul trebuie să își inregistreze în aplicație camerele video și dispozitivele cu care doreste să interacționeze precum și toate persoanele care pot interacționa cu ele.</w:t>
      </w:r>
      <w:r w:rsidR="004745E2">
        <w:rPr>
          <w:sz w:val="24"/>
          <w:szCs w:val="24"/>
          <w:lang w:val="ro-RO"/>
        </w:rPr>
        <w:t xml:space="preserve"> </w:t>
      </w:r>
      <w:r w:rsidR="003445A6">
        <w:rPr>
          <w:sz w:val="24"/>
          <w:szCs w:val="24"/>
          <w:lang w:val="ro-RO"/>
        </w:rPr>
        <w:t xml:space="preserve"> Odată realizate aceste </w:t>
      </w:r>
      <w:del w:id="268" w:author="Sabin Buraga" w:date="2018-06-25T14:48:00Z">
        <w:r w:rsidR="003445A6" w:rsidDel="004012D8">
          <w:rPr>
            <w:sz w:val="24"/>
            <w:szCs w:val="24"/>
            <w:lang w:val="ro-RO"/>
          </w:rPr>
          <w:delText>lucruri</w:delText>
        </w:r>
      </w:del>
      <w:ins w:id="269" w:author="Sabin Buraga" w:date="2018-06-25T14:48:00Z">
        <w:r w:rsidR="004012D8">
          <w:rPr>
            <w:sz w:val="24"/>
            <w:szCs w:val="24"/>
            <w:lang w:val="ro-RO"/>
          </w:rPr>
          <w:t>aspecte</w:t>
        </w:r>
      </w:ins>
      <w:r w:rsidR="003445A6">
        <w:rPr>
          <w:sz w:val="24"/>
          <w:szCs w:val="24"/>
          <w:lang w:val="ro-RO"/>
        </w:rPr>
        <w:t xml:space="preserve">, acestia își vor putea </w:t>
      </w:r>
      <w:r w:rsidR="004745E2">
        <w:rPr>
          <w:sz w:val="24"/>
          <w:szCs w:val="24"/>
          <w:lang w:val="ro-RO"/>
        </w:rPr>
        <w:t>crea</w:t>
      </w:r>
      <w:r w:rsidR="003445A6">
        <w:rPr>
          <w:sz w:val="24"/>
          <w:szCs w:val="24"/>
          <w:lang w:val="ro-RO"/>
        </w:rPr>
        <w:t xml:space="preserve"> </w:t>
      </w:r>
      <w:r w:rsidR="004745E2">
        <w:rPr>
          <w:sz w:val="24"/>
          <w:szCs w:val="24"/>
          <w:lang w:val="ro-RO"/>
        </w:rPr>
        <w:t>diferite scenarii de utilizare prin definirea de reguli.</w:t>
      </w:r>
      <w:r w:rsidR="009328F7">
        <w:rPr>
          <w:sz w:val="24"/>
          <w:szCs w:val="24"/>
          <w:lang w:val="ro-RO"/>
        </w:rPr>
        <w:t xml:space="preserve"> Mai jos puteți vedea o arhitectură generală.</w:t>
      </w:r>
      <w:r w:rsidR="00401CED" w:rsidRPr="00401CED">
        <w:rPr>
          <w:noProof/>
        </w:rPr>
        <w:t xml:space="preserve"> </w:t>
      </w:r>
    </w:p>
    <w:p w14:paraId="0736F3EB" w14:textId="77777777" w:rsidR="00101594" w:rsidRDefault="00101594" w:rsidP="009328F7">
      <w:pPr>
        <w:spacing w:line="360" w:lineRule="auto"/>
        <w:jc w:val="both"/>
        <w:rPr>
          <w:noProof/>
        </w:rPr>
      </w:pPr>
    </w:p>
    <w:p w14:paraId="152C780E" w14:textId="0A627D57" w:rsidR="00CB0F04" w:rsidRDefault="00101594" w:rsidP="009328F7">
      <w:pPr>
        <w:spacing w:line="360" w:lineRule="auto"/>
        <w:jc w:val="both"/>
        <w:rPr>
          <w:sz w:val="24"/>
          <w:szCs w:val="24"/>
          <w:lang w:val="ro-RO"/>
        </w:rPr>
      </w:pPr>
      <w:r>
        <w:rPr>
          <w:noProof/>
        </w:rPr>
        <mc:AlternateContent>
          <mc:Choice Requires="wps">
            <w:drawing>
              <wp:anchor distT="0" distB="0" distL="114300" distR="114300" simplePos="0" relativeHeight="251746816" behindDoc="0" locked="0" layoutInCell="1" allowOverlap="1" wp14:anchorId="2C547CC3" wp14:editId="34234CCD">
                <wp:simplePos x="0" y="0"/>
                <wp:positionH relativeFrom="margin">
                  <wp:posOffset>-99060</wp:posOffset>
                </wp:positionH>
                <wp:positionV relativeFrom="paragraph">
                  <wp:posOffset>3787775</wp:posOffset>
                </wp:positionV>
                <wp:extent cx="6194425" cy="266700"/>
                <wp:effectExtent l="0" t="0" r="0" b="0"/>
                <wp:wrapSquare wrapText="bothSides"/>
                <wp:docPr id="209" name="Text Box 209"/>
                <wp:cNvGraphicFramePr/>
                <a:graphic xmlns:a="http://schemas.openxmlformats.org/drawingml/2006/main">
                  <a:graphicData uri="http://schemas.microsoft.com/office/word/2010/wordprocessingShape">
                    <wps:wsp>
                      <wps:cNvSpPr txBox="1"/>
                      <wps:spPr>
                        <a:xfrm>
                          <a:off x="0" y="0"/>
                          <a:ext cx="6194425" cy="266700"/>
                        </a:xfrm>
                        <a:prstGeom prst="rect">
                          <a:avLst/>
                        </a:prstGeom>
                        <a:solidFill>
                          <a:prstClr val="white"/>
                        </a:solidFill>
                        <a:ln>
                          <a:noFill/>
                        </a:ln>
                        <a:effectLst/>
                      </wps:spPr>
                      <wps:txbx>
                        <w:txbxContent>
                          <w:p w14:paraId="35AC8147" w14:textId="5A777229" w:rsidR="00196E9C" w:rsidRPr="00B92C4B" w:rsidRDefault="00196E9C" w:rsidP="0046116F">
                            <w:pPr>
                              <w:pStyle w:val="Caption"/>
                              <w:jc w:val="center"/>
                              <w:rPr>
                                <w:noProof/>
                                <w:sz w:val="24"/>
                                <w:szCs w:val="24"/>
                              </w:rPr>
                            </w:pPr>
                            <w:r>
                              <w:rPr>
                                <w:lang w:val="ro-RO"/>
                              </w:rPr>
                              <w:t>Figura 2</w:t>
                            </w:r>
                            <w:r w:rsidRPr="00526072">
                              <w:rPr>
                                <w:lang w:val="ro-RO"/>
                              </w:rPr>
                              <w:t>. Arhitectura general</w:t>
                            </w:r>
                            <w:r>
                              <w:rPr>
                                <w:rFonts w:cstheme="minorHAnsi"/>
                                <w:lang w:val="ro-RO"/>
                              </w:rPr>
                              <w:t>ă</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C547CC3" id="_x0000_t202" coordsize="21600,21600" o:spt="202" path="m,l,21600r21600,l21600,xe">
                <v:stroke joinstyle="miter"/>
                <v:path gradientshapeok="t" o:connecttype="rect"/>
              </v:shapetype>
              <v:shape id="Text Box 209" o:spid="_x0000_s1026" type="#_x0000_t202" style="position:absolute;left:0;text-align:left;margin-left:-7.8pt;margin-top:298.25pt;width:487.75pt;height:21pt;z-index:25174681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" stroked="f">
                <v:textbox style="mso-fit-shape-to-text:t" inset="0,0,0,0">
                  <w:txbxContent>
                    <w:p w14:paraId="35AC8147" w14:textId="5A777229" w:rsidR="00196E9C" w:rsidRPr="00B92C4B" w:rsidRDefault="00196E9C" w:rsidP="0046116F">
                      <w:pPr>
                        <w:pStyle w:val="Caption"/>
                        <w:jc w:val="center"/>
                        <w:rPr>
                          <w:noProof/>
                          <w:sz w:val="24"/>
                          <w:szCs w:val="24"/>
                        </w:rPr>
                      </w:pPr>
                      <w:r>
                        <w:rPr>
                          <w:lang w:val="ro-RO"/>
                        </w:rPr>
                        <w:t>Figura 2</w:t>
                      </w:r>
                      <w:r w:rsidRPr="00526072">
                        <w:rPr>
                          <w:lang w:val="ro-RO"/>
                        </w:rPr>
                        <w:t>. Arhitectura general</w:t>
                      </w:r>
                      <w:r>
                        <w:rPr>
                          <w:rFonts w:cstheme="minorHAnsi"/>
                          <w:lang w:val="ro-RO"/>
                        </w:rPr>
                        <w:t>ă</w:t>
                      </w:r>
                    </w:p>
                  </w:txbxContent>
                </v:textbox>
                <w10:wrap type="square" anchorx="margin"/>
              </v:shape>
            </w:pict>
          </mc:Fallback>
        </mc:AlternateContent>
      </w:r>
      <w:r>
        <w:rPr>
          <w:noProof/>
        </w:rPr>
        <w:drawing>
          <wp:inline distT="0" distB="0" distL="0" distR="0" wp14:anchorId="7512BD0A" wp14:editId="3150E391">
            <wp:extent cx="5614670" cy="3489960"/>
            <wp:effectExtent l="0" t="0" r="508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14670" cy="3489960"/>
                    </a:xfrm>
                    <a:prstGeom prst="rect">
                      <a:avLst/>
                    </a:prstGeom>
                    <a:noFill/>
                    <a:ln>
                      <a:noFill/>
                    </a:ln>
                  </pic:spPr>
                </pic:pic>
              </a:graphicData>
            </a:graphic>
          </wp:inline>
        </w:drawing>
      </w:r>
    </w:p>
    <w:p w14:paraId="643D7D70" w14:textId="54D855DA" w:rsidR="00605646" w:rsidRDefault="00605646" w:rsidP="00876005">
      <w:pPr>
        <w:spacing w:after="0" w:line="360" w:lineRule="auto"/>
        <w:jc w:val="both"/>
        <w:rPr>
          <w:noProof/>
          <w:sz w:val="24"/>
          <w:szCs w:val="24"/>
        </w:rPr>
      </w:pPr>
    </w:p>
    <w:p w14:paraId="2EF940D9" w14:textId="3CCDEB00" w:rsidR="00D11ABE" w:rsidRDefault="00D11ABE" w:rsidP="00876005">
      <w:pPr>
        <w:spacing w:after="0" w:line="360" w:lineRule="auto"/>
        <w:jc w:val="both"/>
        <w:rPr>
          <w:noProof/>
          <w:sz w:val="24"/>
          <w:szCs w:val="24"/>
        </w:rPr>
      </w:pPr>
    </w:p>
    <w:p w14:paraId="33071FDF" w14:textId="32F01FB2" w:rsidR="00D11ABE" w:rsidRDefault="00D11ABE" w:rsidP="00876005">
      <w:pPr>
        <w:spacing w:after="0" w:line="360" w:lineRule="auto"/>
        <w:jc w:val="both"/>
        <w:rPr>
          <w:noProof/>
          <w:sz w:val="24"/>
          <w:szCs w:val="24"/>
        </w:rPr>
      </w:pPr>
    </w:p>
    <w:p w14:paraId="0C733D7E" w14:textId="244CDDA2" w:rsidR="002B6784" w:rsidRPr="000C2A28" w:rsidRDefault="002B6784" w:rsidP="00876005">
      <w:pPr>
        <w:spacing w:after="0" w:line="360" w:lineRule="auto"/>
        <w:jc w:val="both"/>
        <w:rPr>
          <w:sz w:val="24"/>
          <w:szCs w:val="24"/>
          <w:lang w:val="ro-RO"/>
        </w:rPr>
      </w:pPr>
    </w:p>
    <w:p w14:paraId="3C0AC2AC" w14:textId="0A577DB1" w:rsidR="002B6784" w:rsidRDefault="00F32155" w:rsidP="00876005">
      <w:pPr>
        <w:pStyle w:val="Heading3"/>
        <w:spacing w:line="360" w:lineRule="auto"/>
        <w:rPr>
          <w:lang w:val="ro-RO"/>
        </w:rPr>
      </w:pPr>
      <w:bookmarkStart w:id="270" w:name="_Toc517825245"/>
      <w:ins w:id="271" w:author="Alexandru Martinas" w:date="2018-06-25T17:26:00Z">
        <w:r>
          <w:rPr>
            <w:lang w:val="ro-RO"/>
          </w:rPr>
          <w:t>2</w:t>
        </w:r>
      </w:ins>
      <w:del w:id="272" w:author="Alexandru Martinas" w:date="2018-06-25T17:26:00Z">
        <w:r w:rsidR="00D11ABE" w:rsidDel="00F32155">
          <w:rPr>
            <w:lang w:val="ro-RO"/>
          </w:rPr>
          <w:delText>3</w:delText>
        </w:r>
      </w:del>
      <w:r w:rsidR="00D11ABE">
        <w:rPr>
          <w:lang w:val="ro-RO"/>
        </w:rPr>
        <w:t>.2.</w:t>
      </w:r>
      <w:r w:rsidR="004C5712">
        <w:rPr>
          <w:lang w:val="ro-RO"/>
        </w:rPr>
        <w:t xml:space="preserve">3 </w:t>
      </w:r>
      <w:r w:rsidR="00D11ABE">
        <w:rPr>
          <w:lang w:val="ro-RO"/>
        </w:rPr>
        <w:t>Cameras</w:t>
      </w:r>
      <w:bookmarkEnd w:id="270"/>
    </w:p>
    <w:p w14:paraId="77497C0D" w14:textId="684CC530" w:rsidR="00101594" w:rsidRPr="00101594" w:rsidRDefault="00101594" w:rsidP="00101594">
      <w:pPr>
        <w:rPr>
          <w:lang w:val="ro-RO"/>
        </w:rPr>
      </w:pPr>
    </w:p>
    <w:p w14:paraId="03DB074C" w14:textId="54BA72BC" w:rsidR="002B6784" w:rsidRPr="0081391D" w:rsidRDefault="002B6784" w:rsidP="00876005">
      <w:pPr>
        <w:spacing w:after="0" w:line="360" w:lineRule="auto"/>
        <w:rPr>
          <w:lang w:val="ro-RO"/>
        </w:rPr>
      </w:pPr>
    </w:p>
    <w:p w14:paraId="0654E94D" w14:textId="0FCAAF2A" w:rsidR="008944CF" w:rsidRDefault="002B6784" w:rsidP="0003652D">
      <w:pPr>
        <w:spacing w:after="0" w:line="360" w:lineRule="auto"/>
        <w:jc w:val="both"/>
        <w:rPr>
          <w:sz w:val="24"/>
          <w:lang w:val="ro-RO"/>
        </w:rPr>
      </w:pPr>
      <w:r w:rsidRPr="0081391D">
        <w:rPr>
          <w:lang w:val="ro-RO"/>
        </w:rPr>
        <w:tab/>
      </w:r>
      <w:r w:rsidR="00032513">
        <w:rPr>
          <w:sz w:val="24"/>
          <w:lang w:val="ro-RO"/>
        </w:rPr>
        <w:t>Acest modul joacă</w:t>
      </w:r>
      <w:r w:rsidR="0003652D">
        <w:rPr>
          <w:sz w:val="24"/>
          <w:lang w:val="ro-RO"/>
        </w:rPr>
        <w:t xml:space="preserve"> un rol</w:t>
      </w:r>
      <w:r w:rsidR="00935CD5">
        <w:rPr>
          <w:sz w:val="24"/>
          <w:lang w:val="ro-RO"/>
        </w:rPr>
        <w:t xml:space="preserve"> cheie în cadrul aplicației concentrându-se pe recunoasterea utilizatorilor sau a diferitelor evenimente. Utilizatorul își înregistrează în aplicație camerele de supraveghere disponibile. Odată realizat acest lucru, acesta are posibilitatea de a vizualiza in timp real </w:t>
      </w:r>
      <w:r w:rsidR="00DB5437">
        <w:rPr>
          <w:sz w:val="24"/>
          <w:lang w:val="ro-RO"/>
        </w:rPr>
        <w:t>inregistră</w:t>
      </w:r>
      <w:r w:rsidR="00935CD5">
        <w:rPr>
          <w:sz w:val="24"/>
          <w:lang w:val="ro-RO"/>
        </w:rPr>
        <w:t>rile acestora</w:t>
      </w:r>
      <w:r w:rsidR="00DB5437">
        <w:rPr>
          <w:sz w:val="24"/>
          <w:lang w:val="ro-RO"/>
        </w:rPr>
        <w:t xml:space="preserve">. Deoarece nu am avut acces la un sistem de camere de supraveghere, am utilizat camera web a dispozitivului folosit pentru accesarea aplicatiei (laptop). De asemenea, orice camera web auxiliară conectată la </w:t>
      </w:r>
      <w:ins w:id="273" w:author="Alexandru Martinas" w:date="2018-06-25T15:20:00Z">
        <w:r w:rsidR="00C91BB4">
          <w:rPr>
            <w:sz w:val="24"/>
            <w:lang w:val="ro-RO"/>
          </w:rPr>
          <w:t xml:space="preserve">acesta </w:t>
        </w:r>
      </w:ins>
      <w:del w:id="274" w:author="Alexandru Martinas" w:date="2018-06-25T15:20:00Z">
        <w:r w:rsidR="00DB5437" w:rsidDel="00C91BB4">
          <w:rPr>
            <w:sz w:val="24"/>
            <w:lang w:val="ro-RO"/>
          </w:rPr>
          <w:delText xml:space="preserve">device </w:delText>
        </w:r>
      </w:del>
      <w:r w:rsidR="00DB5437">
        <w:rPr>
          <w:sz w:val="24"/>
          <w:lang w:val="ro-RO"/>
        </w:rPr>
        <w:t>este recunoscută de aplicație in mod automat pentru ca autilizatorul să o poată înregistra și folosi în contextul aplicației. Mai jos se poate vedea o diagrama de secventă ce redă modul de inregistrare în aplicație a unei camere noi.</w:t>
      </w:r>
    </w:p>
    <w:p w14:paraId="31D27C9D" w14:textId="673352AE" w:rsidR="002519B0" w:rsidRDefault="002519B0" w:rsidP="00876005">
      <w:pPr>
        <w:spacing w:after="0" w:line="360" w:lineRule="auto"/>
        <w:ind w:firstLine="720"/>
        <w:jc w:val="both"/>
        <w:rPr>
          <w:sz w:val="24"/>
          <w:lang w:val="ro-RO"/>
        </w:rPr>
      </w:pPr>
    </w:p>
    <w:p w14:paraId="5B8E2749" w14:textId="46F06188" w:rsidR="006A5A74" w:rsidRPr="0003652D" w:rsidRDefault="006A5A74" w:rsidP="00876005">
      <w:pPr>
        <w:keepNext/>
        <w:spacing w:after="0" w:line="360" w:lineRule="auto"/>
        <w:ind w:firstLine="720"/>
        <w:jc w:val="center"/>
        <w:rPr>
          <w:lang w:val="ro-RO"/>
        </w:rPr>
      </w:pPr>
    </w:p>
    <w:p w14:paraId="4319FC79" w14:textId="77777777" w:rsidR="00D44B66" w:rsidRDefault="0015329B" w:rsidP="00876005">
      <w:pPr>
        <w:pStyle w:val="Caption"/>
        <w:spacing w:line="360" w:lineRule="auto"/>
        <w:jc w:val="center"/>
        <w:rPr>
          <w:lang w:val="ro-RO"/>
        </w:rPr>
      </w:pPr>
      <w:r>
        <w:rPr>
          <w:noProof/>
          <w:sz w:val="24"/>
        </w:rPr>
        <w:drawing>
          <wp:inline distT="0" distB="0" distL="0" distR="0" wp14:anchorId="4EA1E564" wp14:editId="324783A2">
            <wp:extent cx="4953000" cy="278130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953000" cy="2781300"/>
                    </a:xfrm>
                    <a:prstGeom prst="rect">
                      <a:avLst/>
                    </a:prstGeom>
                    <a:noFill/>
                    <a:ln>
                      <a:noFill/>
                    </a:ln>
                  </pic:spPr>
                </pic:pic>
              </a:graphicData>
            </a:graphic>
          </wp:inline>
        </w:drawing>
      </w:r>
    </w:p>
    <w:p w14:paraId="62F6351F" w14:textId="5082FFD4" w:rsidR="005D652B" w:rsidRPr="00526072" w:rsidRDefault="00D44B66" w:rsidP="00876005">
      <w:pPr>
        <w:pStyle w:val="Caption"/>
        <w:spacing w:line="360" w:lineRule="auto"/>
        <w:jc w:val="center"/>
        <w:rPr>
          <w:sz w:val="24"/>
          <w:lang w:val="ro-RO"/>
        </w:rPr>
      </w:pPr>
      <w:r>
        <w:rPr>
          <w:lang w:val="ro-RO"/>
        </w:rPr>
        <w:t>Figura 3</w:t>
      </w:r>
      <w:r w:rsidR="006A5A74" w:rsidRPr="00526072">
        <w:rPr>
          <w:lang w:val="ro-RO"/>
        </w:rPr>
        <w:t xml:space="preserve">. </w:t>
      </w:r>
      <w:r>
        <w:rPr>
          <w:lang w:val="ro-RO"/>
        </w:rPr>
        <w:t xml:space="preserve">Adăugarea unei camere video </w:t>
      </w:r>
      <w:r w:rsidR="004A5896" w:rsidRPr="004A5896">
        <w:rPr>
          <w:lang w:val="ro-RO"/>
        </w:rPr>
        <w:t xml:space="preserve"> în sistem</w:t>
      </w:r>
    </w:p>
    <w:p w14:paraId="1F606FAD" w14:textId="574C1F7F" w:rsidR="0015329B" w:rsidRDefault="008944CF" w:rsidP="00876005">
      <w:pPr>
        <w:spacing w:after="0" w:line="360" w:lineRule="auto"/>
        <w:rPr>
          <w:noProof/>
          <w:sz w:val="24"/>
        </w:rPr>
      </w:pPr>
      <w:r w:rsidRPr="008944CF">
        <w:rPr>
          <w:sz w:val="24"/>
          <w:lang w:val="ro-RO"/>
        </w:rPr>
        <w:t xml:space="preserve">  </w:t>
      </w:r>
    </w:p>
    <w:p w14:paraId="5A439DE4" w14:textId="470FB780" w:rsidR="005505B1" w:rsidRDefault="00681F2F" w:rsidP="00681F2F">
      <w:pPr>
        <w:spacing w:after="0" w:line="360" w:lineRule="auto"/>
        <w:jc w:val="both"/>
        <w:rPr>
          <w:noProof/>
          <w:sz w:val="24"/>
          <w:lang w:val="ro-RO"/>
        </w:rPr>
      </w:pPr>
      <w:r>
        <w:rPr>
          <w:noProof/>
          <w:sz w:val="24"/>
        </w:rPr>
        <w:lastRenderedPageBreak/>
        <w:tab/>
        <w:t>Pentru ca aplica</w:t>
      </w:r>
      <w:r>
        <w:rPr>
          <w:noProof/>
          <w:sz w:val="24"/>
          <w:lang w:val="ro-RO"/>
        </w:rPr>
        <w:t xml:space="preserve">ția să recunoască prezența unei persoane și să o identifice, aceasta procesează imagini furnizate de camerele de supraveghere. Acest lucru se întâmplă doar în cazul în care se detectează miscare. Pentru a simula un senzor de miscare, pentru fiecare cameră din sistem se calculează în mod periodic, diferența dintre ultima imagine capturată și imaginea actuala. Această diferentă </w:t>
      </w:r>
      <w:r w:rsidR="005505B1">
        <w:rPr>
          <w:noProof/>
          <w:sz w:val="24"/>
          <w:lang w:val="ro-RO"/>
        </w:rPr>
        <w:t>e</w:t>
      </w:r>
      <w:r>
        <w:rPr>
          <w:noProof/>
          <w:sz w:val="24"/>
          <w:lang w:val="ro-RO"/>
        </w:rPr>
        <w:t>s</w:t>
      </w:r>
      <w:r w:rsidR="005505B1">
        <w:rPr>
          <w:noProof/>
          <w:sz w:val="24"/>
          <w:lang w:val="ro-RO"/>
        </w:rPr>
        <w:t>t</w:t>
      </w:r>
      <w:r>
        <w:rPr>
          <w:noProof/>
          <w:sz w:val="24"/>
          <w:lang w:val="ro-RO"/>
        </w:rPr>
        <w:t>e compusă din suma tuturor diferențelor ditre pixelii aflați pe aceeasi poziție în imagine. În cazul în care diferența este mai mare de 10%, putem considera că a aparut o schimbare în sistem și trimitem aplicației imaginea spre a fi procesată</w:t>
      </w:r>
      <w:r w:rsidR="005505B1">
        <w:rPr>
          <w:noProof/>
          <w:sz w:val="24"/>
          <w:lang w:val="ro-RO"/>
        </w:rPr>
        <w:t>. Marja de eroare de 10% a fost luată in calcul pentru cazurile in care apar mici modificari în zona monitorizată fără o importanță majoră (e.g modificarea luminozității din cameră în funcție de momentul zilei)</w:t>
      </w:r>
      <w:r w:rsidR="00557051">
        <w:rPr>
          <w:noProof/>
          <w:sz w:val="24"/>
          <w:lang w:val="ro-RO"/>
        </w:rPr>
        <w:t xml:space="preserve">. </w:t>
      </w:r>
    </w:p>
    <w:p w14:paraId="4C1F5D47" w14:textId="68F2EAA3" w:rsidR="00E30072" w:rsidRPr="00E30072" w:rsidRDefault="00E30072" w:rsidP="00681F2F">
      <w:pPr>
        <w:spacing w:after="0" w:line="360" w:lineRule="auto"/>
        <w:jc w:val="both"/>
        <w:rPr>
          <w:noProof/>
          <w:sz w:val="24"/>
        </w:rPr>
      </w:pPr>
      <w:r>
        <w:rPr>
          <w:noProof/>
          <w:sz w:val="24"/>
        </w:rPr>
        <w:drawing>
          <wp:anchor distT="0" distB="0" distL="114300" distR="114300" simplePos="0" relativeHeight="251747840" behindDoc="0" locked="0" layoutInCell="1" allowOverlap="1" wp14:anchorId="75BFA96A" wp14:editId="26B24055">
            <wp:simplePos x="0" y="0"/>
            <wp:positionH relativeFrom="margin">
              <wp:align>center</wp:align>
            </wp:positionH>
            <wp:positionV relativeFrom="paragraph">
              <wp:posOffset>2159635</wp:posOffset>
            </wp:positionV>
            <wp:extent cx="5088752" cy="2776855"/>
            <wp:effectExtent l="0" t="0" r="0" b="4445"/>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88752" cy="27768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01DD8">
        <w:rPr>
          <w:noProof/>
          <w:sz w:val="24"/>
          <w:lang w:val="ro-RO"/>
        </w:rPr>
        <w:tab/>
      </w:r>
      <w:commentRangeStart w:id="275"/>
      <w:r w:rsidR="00601DD8">
        <w:rPr>
          <w:noProof/>
          <w:sz w:val="24"/>
          <w:lang w:val="ro-RO"/>
        </w:rPr>
        <w:t xml:space="preserve">Pentru recunoasterea utilizatorului, aplicația folosește </w:t>
      </w:r>
      <w:del w:id="276" w:author="Alexandru Martinas" w:date="2018-06-25T17:27:00Z">
        <w:r w:rsidR="00601DD8" w:rsidDel="00F32155">
          <w:rPr>
            <w:noProof/>
            <w:sz w:val="24"/>
            <w:lang w:val="ro-RO"/>
          </w:rPr>
          <w:delText xml:space="preserve">funcția de recunoastere facială oferită de </w:delText>
        </w:r>
      </w:del>
      <w:r w:rsidR="00601DD8">
        <w:rPr>
          <w:noProof/>
          <w:sz w:val="24"/>
          <w:lang w:val="ro-RO"/>
        </w:rPr>
        <w:t>serviciul AWS, Amazon Rekognition</w:t>
      </w:r>
      <w:commentRangeEnd w:id="275"/>
      <w:r w:rsidR="00EC1978">
        <w:rPr>
          <w:rStyle w:val="CommentReference"/>
        </w:rPr>
        <w:commentReference w:id="275"/>
      </w:r>
      <w:ins w:id="277" w:author="Alexandru Martinas" w:date="2018-06-25T18:34:00Z">
        <w:r w:rsidR="00E65303">
          <w:rPr>
            <w:noProof/>
            <w:sz w:val="24"/>
            <w:lang w:val="ro-RO"/>
          </w:rPr>
          <w:t>,</w:t>
        </w:r>
      </w:ins>
      <w:ins w:id="278" w:author="Alexandru Martinas" w:date="2018-06-25T17:27:00Z">
        <w:r w:rsidR="00F32155">
          <w:rPr>
            <w:noProof/>
            <w:sz w:val="24"/>
          </w:rPr>
          <w:t xml:space="preserve"> care</w:t>
        </w:r>
      </w:ins>
      <w:del w:id="279" w:author="Alexandru Martinas" w:date="2018-06-25T17:27:00Z">
        <w:r w:rsidR="00601DD8" w:rsidDel="00F32155">
          <w:rPr>
            <w:noProof/>
            <w:sz w:val="24"/>
            <w:lang w:val="ro-RO"/>
          </w:rPr>
          <w:delText>. Acesta</w:delText>
        </w:r>
      </w:del>
      <w:r w:rsidR="00601DD8">
        <w:rPr>
          <w:noProof/>
          <w:sz w:val="24"/>
          <w:lang w:val="ro-RO"/>
        </w:rPr>
        <w:t xml:space="preserve"> preia imaginea și compară fețele identificate cu cele stocate în colecția de cunoscuți a utilizatorului. Pentru a avea o acuratețe cât mai  mare, o regulă este activată doar daca serviciul identifică o similaritate de minim 90</w:t>
      </w:r>
      <w:r w:rsidR="00B41C3A">
        <w:rPr>
          <w:noProof/>
          <w:sz w:val="24"/>
          <w:lang w:val="ro-RO"/>
        </w:rPr>
        <w:t xml:space="preserve">%. Pe lângă recunoasterea faciala, aplicația foloseste funcția de recunoastere a etichetelor pentru a identifica diferite scenarii sau activități </w:t>
      </w:r>
      <w:r w:rsidR="00AF672A">
        <w:rPr>
          <w:noProof/>
          <w:sz w:val="24"/>
          <w:lang w:val="ro-RO"/>
        </w:rPr>
        <w:t>definite de utilizator. Diagrama de secvență următoare redă pașii prin care este recunoscută o regulă plecând de la o imagine a unei camere de supraveghere.</w:t>
      </w:r>
      <w:r w:rsidRPr="00E30072">
        <w:rPr>
          <w:noProof/>
          <w:sz w:val="24"/>
        </w:rPr>
        <w:t xml:space="preserve"> </w:t>
      </w:r>
    </w:p>
    <w:p w14:paraId="28591260" w14:textId="64EB552C" w:rsidR="00AF672A" w:rsidRPr="00AF672A" w:rsidRDefault="00AF672A" w:rsidP="00681F2F">
      <w:pPr>
        <w:spacing w:after="0" w:line="360" w:lineRule="auto"/>
        <w:jc w:val="both"/>
        <w:rPr>
          <w:noProof/>
          <w:sz w:val="24"/>
        </w:rPr>
      </w:pPr>
    </w:p>
    <w:p w14:paraId="35EADC84" w14:textId="77777777" w:rsidR="00E30072" w:rsidRDefault="00E30072" w:rsidP="00681F2F">
      <w:pPr>
        <w:spacing w:after="0" w:line="360" w:lineRule="auto"/>
        <w:jc w:val="both"/>
        <w:rPr>
          <w:noProof/>
          <w:sz w:val="24"/>
          <w:lang w:val="ro-RO"/>
        </w:rPr>
      </w:pPr>
    </w:p>
    <w:p w14:paraId="0E1A8FBE" w14:textId="77777777" w:rsidR="00E30072" w:rsidRDefault="00E30072" w:rsidP="00681F2F">
      <w:pPr>
        <w:spacing w:after="0" w:line="360" w:lineRule="auto"/>
        <w:jc w:val="both"/>
        <w:rPr>
          <w:noProof/>
          <w:sz w:val="24"/>
          <w:lang w:val="ro-RO"/>
        </w:rPr>
      </w:pPr>
    </w:p>
    <w:p w14:paraId="2C09330F" w14:textId="77777777" w:rsidR="00E30072" w:rsidRDefault="00E30072" w:rsidP="00681F2F">
      <w:pPr>
        <w:spacing w:after="0" w:line="360" w:lineRule="auto"/>
        <w:jc w:val="both"/>
        <w:rPr>
          <w:noProof/>
          <w:sz w:val="24"/>
          <w:lang w:val="ro-RO"/>
        </w:rPr>
      </w:pPr>
    </w:p>
    <w:p w14:paraId="77F8816A" w14:textId="77777777" w:rsidR="00E30072" w:rsidRDefault="00E30072" w:rsidP="00681F2F">
      <w:pPr>
        <w:spacing w:after="0" w:line="360" w:lineRule="auto"/>
        <w:jc w:val="both"/>
        <w:rPr>
          <w:noProof/>
          <w:sz w:val="24"/>
          <w:lang w:val="ro-RO"/>
        </w:rPr>
      </w:pPr>
    </w:p>
    <w:p w14:paraId="1389BDD7" w14:textId="77777777" w:rsidR="00E30072" w:rsidRDefault="00E30072" w:rsidP="00681F2F">
      <w:pPr>
        <w:spacing w:after="0" w:line="360" w:lineRule="auto"/>
        <w:jc w:val="both"/>
        <w:rPr>
          <w:noProof/>
          <w:sz w:val="24"/>
          <w:lang w:val="ro-RO"/>
        </w:rPr>
      </w:pPr>
    </w:p>
    <w:p w14:paraId="26449E2D" w14:textId="77777777" w:rsidR="00E30072" w:rsidRDefault="00E30072" w:rsidP="00681F2F">
      <w:pPr>
        <w:spacing w:after="0" w:line="360" w:lineRule="auto"/>
        <w:jc w:val="both"/>
        <w:rPr>
          <w:noProof/>
          <w:sz w:val="24"/>
          <w:lang w:val="ro-RO"/>
        </w:rPr>
      </w:pPr>
    </w:p>
    <w:p w14:paraId="3174D940" w14:textId="77777777" w:rsidR="00E30072" w:rsidRDefault="00E30072" w:rsidP="00681F2F">
      <w:pPr>
        <w:spacing w:after="0" w:line="360" w:lineRule="auto"/>
        <w:jc w:val="both"/>
        <w:rPr>
          <w:noProof/>
          <w:sz w:val="24"/>
          <w:lang w:val="ro-RO"/>
        </w:rPr>
      </w:pPr>
    </w:p>
    <w:p w14:paraId="6ABF28DD" w14:textId="77777777" w:rsidR="00E30072" w:rsidRDefault="00E30072" w:rsidP="00681F2F">
      <w:pPr>
        <w:spacing w:after="0" w:line="360" w:lineRule="auto"/>
        <w:jc w:val="both"/>
        <w:rPr>
          <w:noProof/>
          <w:sz w:val="24"/>
          <w:lang w:val="ro-RO"/>
        </w:rPr>
      </w:pPr>
    </w:p>
    <w:p w14:paraId="428FA477" w14:textId="77777777" w:rsidR="00E30072" w:rsidRDefault="00E30072" w:rsidP="00681F2F">
      <w:pPr>
        <w:spacing w:after="0" w:line="360" w:lineRule="auto"/>
        <w:jc w:val="both"/>
        <w:rPr>
          <w:noProof/>
          <w:sz w:val="24"/>
          <w:lang w:val="ro-RO"/>
        </w:rPr>
      </w:pPr>
    </w:p>
    <w:p w14:paraId="2289D9F4" w14:textId="1F5AC197" w:rsidR="00E30072" w:rsidRPr="00E30072" w:rsidRDefault="00E30072" w:rsidP="00E30072">
      <w:pPr>
        <w:pStyle w:val="Caption"/>
        <w:spacing w:line="360" w:lineRule="auto"/>
        <w:jc w:val="center"/>
        <w:rPr>
          <w:sz w:val="24"/>
          <w:lang w:val="ro-RO"/>
        </w:rPr>
      </w:pPr>
      <w:r>
        <w:rPr>
          <w:lang w:val="ro-RO"/>
        </w:rPr>
        <w:t>Figura 3</w:t>
      </w:r>
      <w:r w:rsidRPr="00526072">
        <w:rPr>
          <w:lang w:val="ro-RO"/>
        </w:rPr>
        <w:t xml:space="preserve">. </w:t>
      </w:r>
      <w:r>
        <w:rPr>
          <w:lang w:val="ro-RO"/>
        </w:rPr>
        <w:t xml:space="preserve">Adăugarea unei camere video </w:t>
      </w:r>
      <w:r w:rsidRPr="004A5896">
        <w:rPr>
          <w:lang w:val="ro-RO"/>
        </w:rPr>
        <w:t xml:space="preserve"> în sistem</w:t>
      </w:r>
    </w:p>
    <w:p w14:paraId="6D8A8626" w14:textId="755A8004" w:rsidR="002B6784" w:rsidRDefault="00F32155" w:rsidP="00876005">
      <w:pPr>
        <w:pStyle w:val="Heading3"/>
        <w:spacing w:line="360" w:lineRule="auto"/>
        <w:rPr>
          <w:lang w:val="ro-RO"/>
        </w:rPr>
      </w:pPr>
      <w:bookmarkStart w:id="280" w:name="_Toc517825246"/>
      <w:ins w:id="281" w:author="Alexandru Martinas" w:date="2018-06-25T17:28:00Z">
        <w:r>
          <w:rPr>
            <w:lang w:val="ro-RO"/>
          </w:rPr>
          <w:lastRenderedPageBreak/>
          <w:t>2</w:t>
        </w:r>
      </w:ins>
      <w:del w:id="282" w:author="Alexandru Martinas" w:date="2018-06-25T17:28:00Z">
        <w:r w:rsidR="004C5712" w:rsidDel="00F32155">
          <w:rPr>
            <w:lang w:val="ro-RO"/>
          </w:rPr>
          <w:delText>3</w:delText>
        </w:r>
      </w:del>
      <w:r w:rsidR="002B6784" w:rsidRPr="0081391D">
        <w:rPr>
          <w:lang w:val="ro-RO"/>
        </w:rPr>
        <w:t xml:space="preserve">.2.4 </w:t>
      </w:r>
      <w:r w:rsidR="002F20AD">
        <w:rPr>
          <w:lang w:val="ro-RO"/>
        </w:rPr>
        <w:t>People</w:t>
      </w:r>
      <w:bookmarkEnd w:id="280"/>
    </w:p>
    <w:p w14:paraId="764960D4" w14:textId="77777777" w:rsidR="002B6784" w:rsidRPr="0081391D" w:rsidRDefault="002B6784" w:rsidP="00876005">
      <w:pPr>
        <w:spacing w:line="360" w:lineRule="auto"/>
        <w:rPr>
          <w:sz w:val="24"/>
          <w:lang w:val="ro-RO"/>
        </w:rPr>
      </w:pPr>
      <w:r w:rsidRPr="0081391D">
        <w:rPr>
          <w:lang w:val="ro-RO"/>
        </w:rPr>
        <w:tab/>
      </w:r>
    </w:p>
    <w:p w14:paraId="5DBF8AB0" w14:textId="2361A92C" w:rsidR="008944CF" w:rsidRPr="009664CB" w:rsidRDefault="002B6784" w:rsidP="00876005">
      <w:pPr>
        <w:spacing w:after="0" w:line="360" w:lineRule="auto"/>
        <w:jc w:val="both"/>
        <w:rPr>
          <w:sz w:val="24"/>
        </w:rPr>
      </w:pPr>
      <w:r w:rsidRPr="0081391D">
        <w:rPr>
          <w:sz w:val="24"/>
          <w:lang w:val="ro-RO"/>
        </w:rPr>
        <w:tab/>
      </w:r>
      <w:r w:rsidR="008944CF" w:rsidRPr="008944CF">
        <w:rPr>
          <w:sz w:val="24"/>
          <w:lang w:val="ro-RO"/>
        </w:rPr>
        <w:t xml:space="preserve">Acest modul se </w:t>
      </w:r>
      <w:r w:rsidR="002F20AD">
        <w:rPr>
          <w:sz w:val="24"/>
          <w:lang w:val="ro-RO"/>
        </w:rPr>
        <w:t>ocupă de înregistrarea persoanelor cunoscute utilizatorului. A</w:t>
      </w:r>
      <w:r w:rsidR="00557051">
        <w:rPr>
          <w:sz w:val="24"/>
          <w:lang w:val="ro-RO"/>
        </w:rPr>
        <w:t>cestea pot fi membri ai familiei</w:t>
      </w:r>
      <w:r w:rsidR="002F20AD">
        <w:rPr>
          <w:sz w:val="24"/>
          <w:lang w:val="ro-RO"/>
        </w:rPr>
        <w:t>, prieteni sau cunoscuți care pot interacționa cu dispozitvele înregistrate în sistem</w:t>
      </w:r>
      <w:r w:rsidR="00EB27C1">
        <w:rPr>
          <w:sz w:val="24"/>
          <w:lang w:val="ro-RO"/>
        </w:rPr>
        <w:t xml:space="preserve"> sau utilizatorul doreste sa fie recunoscute de camerele de supraveghere cu scopul de a recunoaste diferite evenimente.</w:t>
      </w:r>
      <w:r w:rsidR="00697A73">
        <w:rPr>
          <w:sz w:val="24"/>
          <w:lang w:val="ro-RO"/>
        </w:rPr>
        <w:t xml:space="preserve"> Pentru ca acest lucru să fie posibil, fiecare profil al unei persoane trebuie s</w:t>
      </w:r>
      <w:r w:rsidR="00164EB1">
        <w:rPr>
          <w:sz w:val="24"/>
          <w:lang w:val="ro-RO"/>
        </w:rPr>
        <w:t>a fie insoțit de o poza a acestu</w:t>
      </w:r>
      <w:r w:rsidR="00697A73">
        <w:rPr>
          <w:sz w:val="24"/>
          <w:lang w:val="ro-RO"/>
        </w:rPr>
        <w:t>ia</w:t>
      </w:r>
      <w:r w:rsidR="00164EB1">
        <w:rPr>
          <w:sz w:val="24"/>
          <w:lang w:val="ro-RO"/>
        </w:rPr>
        <w:t xml:space="preserve">. Acestea sunt stocate </w:t>
      </w:r>
      <w:r w:rsidR="00164EB1">
        <w:rPr>
          <w:sz w:val="24"/>
        </w:rPr>
        <w:t>folosind serviciul AWS S3 urmând ca după aceea să fie inregistrate</w:t>
      </w:r>
      <w:r w:rsidR="00164EB1">
        <w:rPr>
          <w:sz w:val="24"/>
          <w:lang w:val="ro-RO"/>
        </w:rPr>
        <w:t xml:space="preserve"> într-o colecție privată a utilizatorului</w:t>
      </w:r>
      <w:r w:rsidR="006E3AD8">
        <w:rPr>
          <w:sz w:val="24"/>
          <w:lang w:val="ro-RO"/>
        </w:rPr>
        <w:t xml:space="preserve"> </w:t>
      </w:r>
      <w:r w:rsidR="009664CB">
        <w:rPr>
          <w:sz w:val="24"/>
          <w:lang w:val="ro-RO"/>
        </w:rPr>
        <w:t>folosită de AWS Rekognition pentru recunoasterea facială de</w:t>
      </w:r>
      <w:r w:rsidR="00164EB1">
        <w:rPr>
          <w:sz w:val="24"/>
          <w:lang w:val="ro-RO"/>
        </w:rPr>
        <w:t xml:space="preserve"> fiecare dată când se procesează o imagine furnizată de camere.</w:t>
      </w:r>
      <w:r w:rsidR="008944CF" w:rsidRPr="008944CF">
        <w:rPr>
          <w:sz w:val="24"/>
          <w:lang w:val="ro-RO"/>
        </w:rPr>
        <w:t xml:space="preserve"> Procesul de </w:t>
      </w:r>
      <w:r w:rsidR="00A77B46" w:rsidRPr="00A77B46">
        <w:rPr>
          <w:sz w:val="24"/>
          <w:lang w:val="ro-RO"/>
        </w:rPr>
        <w:t xml:space="preserve">adăugare </w:t>
      </w:r>
      <w:r w:rsidR="00C24986">
        <w:rPr>
          <w:sz w:val="24"/>
          <w:lang w:val="ro-RO"/>
        </w:rPr>
        <w:t xml:space="preserve">a </w:t>
      </w:r>
      <w:r w:rsidR="009664CB">
        <w:rPr>
          <w:sz w:val="24"/>
          <w:lang w:val="ro-RO"/>
        </w:rPr>
        <w:t>unui cunoscut este redat mai jos</w:t>
      </w:r>
      <w:r w:rsidR="00164EB1">
        <w:rPr>
          <w:sz w:val="24"/>
          <w:lang w:val="ro-RO"/>
        </w:rPr>
        <w:t xml:space="preserve"> printr-o diagrama de secvență</w:t>
      </w:r>
      <w:r w:rsidR="009664CB">
        <w:rPr>
          <w:sz w:val="24"/>
          <w:lang w:val="ro-RO"/>
        </w:rPr>
        <w:t>.</w:t>
      </w:r>
    </w:p>
    <w:p w14:paraId="331AD199" w14:textId="183868BE" w:rsidR="002B6784" w:rsidRPr="0081391D" w:rsidRDefault="008944CF" w:rsidP="00876005">
      <w:pPr>
        <w:spacing w:after="0" w:line="360" w:lineRule="auto"/>
        <w:rPr>
          <w:sz w:val="24"/>
          <w:lang w:val="ro-RO"/>
        </w:rPr>
      </w:pPr>
      <w:r w:rsidRPr="008944CF">
        <w:rPr>
          <w:sz w:val="24"/>
          <w:lang w:val="ro-RO"/>
        </w:rPr>
        <w:t xml:space="preserve">  </w:t>
      </w:r>
    </w:p>
    <w:p w14:paraId="26E7A98F" w14:textId="77777777" w:rsidR="002B6784" w:rsidRPr="0081391D" w:rsidRDefault="002B6784" w:rsidP="00876005">
      <w:pPr>
        <w:spacing w:after="0" w:line="360" w:lineRule="auto"/>
        <w:rPr>
          <w:sz w:val="24"/>
          <w:lang w:val="ro-RO"/>
        </w:rPr>
      </w:pPr>
    </w:p>
    <w:p w14:paraId="7067FB76" w14:textId="5F6D953A" w:rsidR="003F25C4" w:rsidRDefault="00E9272D" w:rsidP="00876005">
      <w:pPr>
        <w:keepNext/>
        <w:spacing w:after="0" w:line="360" w:lineRule="auto"/>
        <w:jc w:val="center"/>
      </w:pPr>
      <w:r>
        <w:rPr>
          <w:noProof/>
        </w:rPr>
        <w:drawing>
          <wp:inline distT="0" distB="0" distL="0" distR="0" wp14:anchorId="6D3EC14A" wp14:editId="54DA8D5A">
            <wp:extent cx="5608320" cy="3352800"/>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08320" cy="3352800"/>
                    </a:xfrm>
                    <a:prstGeom prst="rect">
                      <a:avLst/>
                    </a:prstGeom>
                    <a:noFill/>
                    <a:ln>
                      <a:noFill/>
                    </a:ln>
                  </pic:spPr>
                </pic:pic>
              </a:graphicData>
            </a:graphic>
          </wp:inline>
        </w:drawing>
      </w:r>
    </w:p>
    <w:p w14:paraId="50669065" w14:textId="2F367C8D" w:rsidR="002B6784" w:rsidRPr="00AE17E3" w:rsidRDefault="007D3440" w:rsidP="00AE17E3">
      <w:pPr>
        <w:pStyle w:val="Caption"/>
        <w:spacing w:line="360" w:lineRule="auto"/>
        <w:jc w:val="center"/>
      </w:pPr>
      <w:r w:rsidRPr="00221FF5">
        <w:rPr>
          <w:lang w:val="ro-RO"/>
        </w:rPr>
        <w:t>Figura</w:t>
      </w:r>
      <w:r w:rsidR="003F25C4" w:rsidRPr="00221FF5">
        <w:rPr>
          <w:lang w:val="ro-RO"/>
        </w:rPr>
        <w:t xml:space="preserve"> </w:t>
      </w:r>
      <w:r w:rsidR="009664CB">
        <w:rPr>
          <w:lang w:val="ro-RO"/>
        </w:rPr>
        <w:t>4</w:t>
      </w:r>
      <w:r w:rsidRPr="00221FF5">
        <w:rPr>
          <w:lang w:val="ro-RO"/>
        </w:rPr>
        <w:t>.</w:t>
      </w:r>
      <w:r w:rsidR="003F25C4" w:rsidRPr="00221FF5">
        <w:rPr>
          <w:lang w:val="ro-RO"/>
        </w:rPr>
        <w:t xml:space="preserve"> </w:t>
      </w:r>
      <w:r w:rsidR="009664CB">
        <w:rPr>
          <w:lang w:val="ro-RO"/>
        </w:rPr>
        <w:t>Adăugarea unui cunoscut în sistem</w:t>
      </w:r>
    </w:p>
    <w:p w14:paraId="61F9653E" w14:textId="77777777" w:rsidR="002B6784" w:rsidRPr="00AE17E3" w:rsidRDefault="002B6784" w:rsidP="00876005">
      <w:pPr>
        <w:spacing w:line="360" w:lineRule="auto"/>
        <w:rPr>
          <w:sz w:val="24"/>
        </w:rPr>
      </w:pPr>
    </w:p>
    <w:p w14:paraId="37ADDBF5" w14:textId="15CAD65B" w:rsidR="002B6784" w:rsidRDefault="00F32155" w:rsidP="00876005">
      <w:pPr>
        <w:pStyle w:val="Heading3"/>
        <w:spacing w:line="360" w:lineRule="auto"/>
        <w:rPr>
          <w:lang w:val="ro-RO"/>
        </w:rPr>
      </w:pPr>
      <w:bookmarkStart w:id="283" w:name="_Toc517825247"/>
      <w:ins w:id="284" w:author="Alexandru Martinas" w:date="2018-06-25T17:28:00Z">
        <w:r>
          <w:rPr>
            <w:lang w:val="ro-RO"/>
          </w:rPr>
          <w:lastRenderedPageBreak/>
          <w:t>2</w:t>
        </w:r>
      </w:ins>
      <w:del w:id="285" w:author="Alexandru Martinas" w:date="2018-06-25T17:28:00Z">
        <w:r w:rsidR="004C5712" w:rsidDel="00F32155">
          <w:rPr>
            <w:lang w:val="ro-RO"/>
          </w:rPr>
          <w:delText>3</w:delText>
        </w:r>
      </w:del>
      <w:r w:rsidR="002B6784" w:rsidRPr="0081391D">
        <w:rPr>
          <w:lang w:val="ro-RO"/>
        </w:rPr>
        <w:t>.2.</w:t>
      </w:r>
      <w:r w:rsidR="003C5BA2">
        <w:rPr>
          <w:lang w:val="ro-RO"/>
        </w:rPr>
        <w:t>5</w:t>
      </w:r>
      <w:r w:rsidR="002B6784" w:rsidRPr="0081391D">
        <w:rPr>
          <w:lang w:val="ro-RO"/>
        </w:rPr>
        <w:t xml:space="preserve"> </w:t>
      </w:r>
      <w:r w:rsidR="004C5712">
        <w:rPr>
          <w:lang w:val="ro-RO"/>
        </w:rPr>
        <w:t>Things</w:t>
      </w:r>
      <w:bookmarkEnd w:id="283"/>
    </w:p>
    <w:p w14:paraId="372CB585" w14:textId="77777777" w:rsidR="004C5712" w:rsidRDefault="004C5712" w:rsidP="004C5712">
      <w:pPr>
        <w:rPr>
          <w:lang w:val="ro-RO"/>
        </w:rPr>
      </w:pPr>
    </w:p>
    <w:p w14:paraId="493C857C" w14:textId="2F5B1F95" w:rsidR="004C5712" w:rsidRPr="00DD2584" w:rsidRDefault="004C5712" w:rsidP="00AE17E3">
      <w:pPr>
        <w:spacing w:line="360" w:lineRule="auto"/>
        <w:jc w:val="both"/>
        <w:rPr>
          <w:sz w:val="24"/>
          <w:szCs w:val="24"/>
          <w:lang w:val="ro-RO"/>
        </w:rPr>
      </w:pPr>
      <w:r>
        <w:rPr>
          <w:lang w:val="ro-RO"/>
        </w:rPr>
        <w:tab/>
      </w:r>
      <w:r>
        <w:rPr>
          <w:sz w:val="24"/>
          <w:szCs w:val="24"/>
          <w:lang w:val="ro-RO"/>
        </w:rPr>
        <w:t xml:space="preserve">Prin intermediul acestui modul, utilizatorul își poate înregistra în sistem toate dispozitivele </w:t>
      </w:r>
      <w:r w:rsidR="003D72C8">
        <w:rPr>
          <w:sz w:val="24"/>
          <w:szCs w:val="24"/>
          <w:lang w:val="ro-RO"/>
        </w:rPr>
        <w:t xml:space="preserve">inteligente cu care dorește să </w:t>
      </w:r>
      <w:commentRangeStart w:id="286"/>
      <w:r w:rsidR="003D72C8">
        <w:rPr>
          <w:sz w:val="24"/>
          <w:szCs w:val="24"/>
          <w:lang w:val="ro-RO"/>
        </w:rPr>
        <w:t>i</w:t>
      </w:r>
      <w:ins w:id="287" w:author="Alexandru Martinas" w:date="2018-06-25T15:14:00Z">
        <w:r w:rsidR="00C91BB4">
          <w:rPr>
            <w:sz w:val="24"/>
            <w:szCs w:val="24"/>
            <w:lang w:val="ro-RO"/>
          </w:rPr>
          <w:t>n</w:t>
        </w:r>
      </w:ins>
      <w:r w:rsidR="003D72C8">
        <w:rPr>
          <w:sz w:val="24"/>
          <w:szCs w:val="24"/>
          <w:lang w:val="ro-RO"/>
        </w:rPr>
        <w:t>teracționeze</w:t>
      </w:r>
      <w:commentRangeEnd w:id="286"/>
      <w:r w:rsidR="006519B7">
        <w:rPr>
          <w:rStyle w:val="CommentReference"/>
        </w:rPr>
        <w:commentReference w:id="286"/>
      </w:r>
      <w:r>
        <w:rPr>
          <w:sz w:val="24"/>
          <w:szCs w:val="24"/>
          <w:lang w:val="ro-RO"/>
        </w:rPr>
        <w:t>.</w:t>
      </w:r>
      <w:r w:rsidR="003D72C8">
        <w:rPr>
          <w:sz w:val="24"/>
          <w:szCs w:val="24"/>
          <w:lang w:val="ro-RO"/>
        </w:rPr>
        <w:t xml:space="preserve"> Pentru că nu am avut acces la dispozitive reale și la o infrastructură necesară controlului acestora de la distanță, am simulat existența lor doar cu baza de date. Pentru a simplifica lucrurile, am ales ca toate dispozitivele să fie reprezentate de 2 stări posibile, </w:t>
      </w:r>
      <w:r w:rsidR="00AE17E3">
        <w:rPr>
          <w:i/>
          <w:sz w:val="24"/>
          <w:szCs w:val="24"/>
          <w:lang w:val="ro-RO"/>
        </w:rPr>
        <w:t>î</w:t>
      </w:r>
      <w:r w:rsidR="003D72C8">
        <w:rPr>
          <w:i/>
          <w:sz w:val="24"/>
          <w:szCs w:val="24"/>
          <w:lang w:val="ro-RO"/>
        </w:rPr>
        <w:t xml:space="preserve">nchis </w:t>
      </w:r>
      <w:r w:rsidR="003D72C8">
        <w:rPr>
          <w:sz w:val="24"/>
          <w:szCs w:val="24"/>
          <w:lang w:val="ro-RO"/>
        </w:rPr>
        <w:t xml:space="preserve"> respectiv </w:t>
      </w:r>
      <w:r w:rsidR="003D72C8">
        <w:rPr>
          <w:i/>
          <w:sz w:val="24"/>
          <w:szCs w:val="24"/>
          <w:lang w:val="ro-RO"/>
        </w:rPr>
        <w:t xml:space="preserve">deschis. </w:t>
      </w:r>
      <w:r w:rsidR="003D72C8">
        <w:rPr>
          <w:sz w:val="24"/>
          <w:szCs w:val="24"/>
          <w:lang w:val="ro-RO"/>
        </w:rPr>
        <w:t>Motivul pentru care am ales aceste</w:t>
      </w:r>
      <w:r w:rsidR="00AE17E3">
        <w:rPr>
          <w:sz w:val="24"/>
          <w:szCs w:val="24"/>
          <w:lang w:val="ro-RO"/>
        </w:rPr>
        <w:t xml:space="preserve"> 2</w:t>
      </w:r>
      <w:r w:rsidR="003D72C8">
        <w:rPr>
          <w:sz w:val="24"/>
          <w:szCs w:val="24"/>
          <w:lang w:val="ro-RO"/>
        </w:rPr>
        <w:t xml:space="preserve"> stări este caracterul lor general care le permite să se găsească la cât mai multe dispozitive</w:t>
      </w:r>
      <w:ins w:id="288" w:author="Sabin Buraga" w:date="2018-06-25T14:49:00Z">
        <w:r w:rsidR="006A744F">
          <w:rPr>
            <w:sz w:val="24"/>
            <w:szCs w:val="24"/>
            <w:lang w:val="ro-RO"/>
          </w:rPr>
          <w:t xml:space="preserve"> </w:t>
        </w:r>
      </w:ins>
      <w:r w:rsidR="003D72C8">
        <w:rPr>
          <w:sz w:val="24"/>
          <w:szCs w:val="24"/>
          <w:lang w:val="ro-RO"/>
        </w:rPr>
        <w:t>(</w:t>
      </w:r>
      <w:del w:id="289" w:author="Sabin Buraga" w:date="2018-06-25T14:49:00Z">
        <w:r w:rsidR="003D72C8" w:rsidDel="006A744F">
          <w:rPr>
            <w:sz w:val="24"/>
            <w:szCs w:val="24"/>
            <w:lang w:val="ro-RO"/>
          </w:rPr>
          <w:delText xml:space="preserve"> </w:delText>
        </w:r>
      </w:del>
      <w:r w:rsidR="003D72C8">
        <w:rPr>
          <w:sz w:val="24"/>
          <w:szCs w:val="24"/>
          <w:lang w:val="ro-RO"/>
        </w:rPr>
        <w:t xml:space="preserve">e.g usă, geam, aer condiționat, </w:t>
      </w:r>
      <w:commentRangeStart w:id="290"/>
      <w:del w:id="291" w:author="Alexandru Martinas" w:date="2018-06-25T15:14:00Z">
        <w:r w:rsidR="003D72C8" w:rsidDel="00C91BB4">
          <w:rPr>
            <w:sz w:val="24"/>
            <w:szCs w:val="24"/>
            <w:lang w:val="ro-RO"/>
          </w:rPr>
          <w:delText>curent</w:delText>
        </w:r>
        <w:commentRangeEnd w:id="290"/>
        <w:r w:rsidR="006A744F" w:rsidDel="00C91BB4">
          <w:rPr>
            <w:rStyle w:val="CommentReference"/>
          </w:rPr>
          <w:commentReference w:id="290"/>
        </w:r>
      </w:del>
      <w:ins w:id="292" w:author="Alexandru Martinas" w:date="2018-06-25T15:14:00Z">
        <w:r w:rsidR="00C91BB4">
          <w:rPr>
            <w:sz w:val="24"/>
            <w:szCs w:val="24"/>
            <w:lang w:val="ro-RO"/>
          </w:rPr>
          <w:t>energie electrică</w:t>
        </w:r>
      </w:ins>
      <w:r w:rsidR="003D72C8">
        <w:rPr>
          <w:sz w:val="24"/>
          <w:szCs w:val="24"/>
          <w:lang w:val="ro-RO"/>
        </w:rPr>
        <w:t>, gaz</w:t>
      </w:r>
      <w:r w:rsidR="00AE17E3">
        <w:rPr>
          <w:sz w:val="24"/>
          <w:szCs w:val="24"/>
          <w:lang w:val="ro-RO"/>
        </w:rPr>
        <w:t>, televizor</w:t>
      </w:r>
      <w:r w:rsidR="003D72C8">
        <w:rPr>
          <w:sz w:val="24"/>
          <w:szCs w:val="24"/>
          <w:lang w:val="ro-RO"/>
        </w:rPr>
        <w:t xml:space="preserve"> etc)</w:t>
      </w:r>
      <w:r w:rsidR="00DD2584">
        <w:rPr>
          <w:i/>
          <w:sz w:val="24"/>
          <w:szCs w:val="24"/>
          <w:lang w:val="ro-RO"/>
        </w:rPr>
        <w:t xml:space="preserve">. </w:t>
      </w:r>
      <w:r w:rsidR="00DD2584">
        <w:rPr>
          <w:sz w:val="24"/>
          <w:szCs w:val="24"/>
          <w:lang w:val="ro-RO"/>
        </w:rPr>
        <w:t xml:space="preserve">Astfel putem simula o gamă largă de dispozitive și putem reda cât mai multe scenarii de utilizare a aplicației. </w:t>
      </w:r>
      <w:r w:rsidR="00AE17E3">
        <w:rPr>
          <w:sz w:val="24"/>
          <w:szCs w:val="24"/>
          <w:lang w:val="ro-RO"/>
        </w:rPr>
        <w:t xml:space="preserve">Faptul că dispozitivele sunt simulate nu afectează în mod special aplicația deoarece principiul de funcționare și interacțiunea dintre ele este ceea ce vrem să scoatem în evidență. </w:t>
      </w:r>
    </w:p>
    <w:p w14:paraId="06026985" w14:textId="15B23129" w:rsidR="007D3440" w:rsidRDefault="00AE17E3" w:rsidP="005E1D10">
      <w:pPr>
        <w:spacing w:line="360" w:lineRule="auto"/>
        <w:jc w:val="both"/>
        <w:rPr>
          <w:sz w:val="24"/>
          <w:szCs w:val="24"/>
          <w:lang w:val="ro-RO"/>
        </w:rPr>
      </w:pPr>
      <w:r>
        <w:rPr>
          <w:lang w:val="ro-RO"/>
        </w:rPr>
        <w:tab/>
      </w:r>
      <w:r w:rsidRPr="00AE17E3">
        <w:rPr>
          <w:sz w:val="24"/>
          <w:szCs w:val="24"/>
          <w:lang w:val="ro-RO"/>
        </w:rPr>
        <w:t xml:space="preserve">Pentru </w:t>
      </w:r>
      <w:r>
        <w:rPr>
          <w:sz w:val="24"/>
          <w:szCs w:val="24"/>
          <w:lang w:val="ro-RO"/>
        </w:rPr>
        <w:t>înregistrarea unui nou dispozitiv, utilizatorul trebuie să introducă doar numele și locația acestora, informații ce au doar scop informativ pentru acesta. Odată realizat acest lucru, noul dispozitiv apare în lista dispozitivelor înregistrate, de unde utilizatorul îi poate modifica starea în orice moment.</w:t>
      </w:r>
      <w:r w:rsidR="00740A6C">
        <w:rPr>
          <w:sz w:val="24"/>
          <w:szCs w:val="24"/>
          <w:lang w:val="ro-RO"/>
        </w:rPr>
        <w:t xml:space="preserve"> Am redat mai jos procesul de adăugare a unui dispozitiv folosind o diagramă de secvență.</w:t>
      </w:r>
    </w:p>
    <w:p w14:paraId="0F9D0414" w14:textId="18CA5319" w:rsidR="00740A6C" w:rsidRDefault="00740A6C" w:rsidP="005E1D10">
      <w:pPr>
        <w:spacing w:line="360" w:lineRule="auto"/>
        <w:jc w:val="both"/>
        <w:rPr>
          <w:sz w:val="24"/>
          <w:szCs w:val="24"/>
        </w:rPr>
      </w:pPr>
      <w:r>
        <w:rPr>
          <w:noProof/>
          <w:sz w:val="24"/>
          <w:szCs w:val="24"/>
        </w:rPr>
        <w:drawing>
          <wp:inline distT="0" distB="0" distL="0" distR="0" wp14:anchorId="792CDC9E" wp14:editId="20D06935">
            <wp:extent cx="5590309" cy="2660015"/>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617239" cy="2672829"/>
                    </a:xfrm>
                    <a:prstGeom prst="rect">
                      <a:avLst/>
                    </a:prstGeom>
                    <a:noFill/>
                    <a:ln>
                      <a:noFill/>
                    </a:ln>
                  </pic:spPr>
                </pic:pic>
              </a:graphicData>
            </a:graphic>
          </wp:inline>
        </w:drawing>
      </w:r>
    </w:p>
    <w:p w14:paraId="24E2AD31" w14:textId="3E0C94B9" w:rsidR="00740A6C" w:rsidRPr="00740A6C" w:rsidRDefault="00740A6C" w:rsidP="00740A6C">
      <w:pPr>
        <w:pStyle w:val="Caption"/>
        <w:spacing w:line="360" w:lineRule="auto"/>
        <w:jc w:val="center"/>
      </w:pPr>
      <w:r w:rsidRPr="00221FF5">
        <w:rPr>
          <w:lang w:val="ro-RO"/>
        </w:rPr>
        <w:t xml:space="preserve">Figura </w:t>
      </w:r>
      <w:r>
        <w:rPr>
          <w:lang w:val="ro-RO"/>
        </w:rPr>
        <w:t>5</w:t>
      </w:r>
      <w:r w:rsidRPr="00221FF5">
        <w:rPr>
          <w:lang w:val="ro-RO"/>
        </w:rPr>
        <w:t xml:space="preserve">. </w:t>
      </w:r>
      <w:r>
        <w:rPr>
          <w:lang w:val="ro-RO"/>
        </w:rPr>
        <w:t>Adăugarea unui dispozitiv în sistem</w:t>
      </w:r>
    </w:p>
    <w:p w14:paraId="68C599B0" w14:textId="77777777" w:rsidR="00870A68" w:rsidRPr="0081391D" w:rsidRDefault="00870A68" w:rsidP="00876005">
      <w:pPr>
        <w:spacing w:line="360" w:lineRule="auto"/>
        <w:rPr>
          <w:sz w:val="24"/>
          <w:lang w:val="ro-RO"/>
        </w:rPr>
      </w:pPr>
    </w:p>
    <w:p w14:paraId="6EA86A1E" w14:textId="65CA7357" w:rsidR="002B6784" w:rsidRPr="00616402" w:rsidRDefault="00F32155" w:rsidP="00876005">
      <w:pPr>
        <w:pStyle w:val="Heading3"/>
        <w:spacing w:line="360" w:lineRule="auto"/>
      </w:pPr>
      <w:bookmarkStart w:id="293" w:name="_Toc517825248"/>
      <w:ins w:id="294" w:author="Alexandru Martinas" w:date="2018-06-25T17:28:00Z">
        <w:r>
          <w:rPr>
            <w:lang w:val="ro-RO"/>
          </w:rPr>
          <w:t>2</w:t>
        </w:r>
      </w:ins>
      <w:del w:id="295" w:author="Alexandru Martinas" w:date="2018-06-25T17:28:00Z">
        <w:r w:rsidR="005E1D10" w:rsidDel="00F32155">
          <w:rPr>
            <w:lang w:val="ro-RO"/>
          </w:rPr>
          <w:delText>3</w:delText>
        </w:r>
      </w:del>
      <w:r w:rsidR="003C5BA2">
        <w:rPr>
          <w:lang w:val="ro-RO"/>
        </w:rPr>
        <w:t>.2.6</w:t>
      </w:r>
      <w:r w:rsidR="002B6784" w:rsidRPr="0081391D">
        <w:rPr>
          <w:lang w:val="ro-RO"/>
        </w:rPr>
        <w:t xml:space="preserve"> </w:t>
      </w:r>
      <w:r w:rsidR="005E1D10">
        <w:rPr>
          <w:lang w:val="ro-RO"/>
        </w:rPr>
        <w:t>Rules</w:t>
      </w:r>
      <w:bookmarkEnd w:id="293"/>
    </w:p>
    <w:p w14:paraId="4DFC04FF" w14:textId="77777777" w:rsidR="002B6784" w:rsidRPr="0081391D" w:rsidRDefault="002B6784" w:rsidP="00876005">
      <w:pPr>
        <w:spacing w:after="0" w:line="360" w:lineRule="auto"/>
        <w:rPr>
          <w:lang w:val="ro-RO"/>
        </w:rPr>
      </w:pPr>
    </w:p>
    <w:p w14:paraId="2D6A19C9" w14:textId="3A2E975D" w:rsidR="00237109" w:rsidRDefault="002B6784" w:rsidP="00876005">
      <w:pPr>
        <w:spacing w:after="0" w:line="360" w:lineRule="auto"/>
        <w:jc w:val="both"/>
        <w:rPr>
          <w:sz w:val="24"/>
          <w:lang w:val="ro-RO"/>
        </w:rPr>
      </w:pPr>
      <w:r w:rsidRPr="0081391D">
        <w:rPr>
          <w:lang w:val="ro-RO"/>
        </w:rPr>
        <w:tab/>
      </w:r>
      <w:r w:rsidR="00616402">
        <w:rPr>
          <w:sz w:val="24"/>
          <w:lang w:val="ro-RO"/>
        </w:rPr>
        <w:t xml:space="preserve">Modulul de reguli este </w:t>
      </w:r>
      <w:r w:rsidR="003B79D2">
        <w:rPr>
          <w:sz w:val="24"/>
          <w:lang w:val="ro-RO"/>
        </w:rPr>
        <w:t>responsabil de automatizarea</w:t>
      </w:r>
      <w:r w:rsidR="005E4B7B">
        <w:rPr>
          <w:sz w:val="24"/>
          <w:lang w:val="ro-RO"/>
        </w:rPr>
        <w:t xml:space="preserve"> interacțiunii dintre utilizator și</w:t>
      </w:r>
      <w:r w:rsidR="003B79D2">
        <w:rPr>
          <w:sz w:val="24"/>
          <w:lang w:val="ro-RO"/>
        </w:rPr>
        <w:t xml:space="preserve"> reț</w:t>
      </w:r>
      <w:r w:rsidR="005E4B7B">
        <w:rPr>
          <w:sz w:val="24"/>
          <w:lang w:val="ro-RO"/>
        </w:rPr>
        <w:t>eaua</w:t>
      </w:r>
      <w:r w:rsidR="00616402">
        <w:rPr>
          <w:sz w:val="24"/>
          <w:lang w:val="ro-RO"/>
        </w:rPr>
        <w:t xml:space="preserve"> de dispozitive. Este modulul care conectează celelalte 3 module, </w:t>
      </w:r>
      <w:r w:rsidR="00616402" w:rsidRPr="00616402">
        <w:rPr>
          <w:i/>
          <w:sz w:val="24"/>
          <w:lang w:val="ro-RO"/>
        </w:rPr>
        <w:t>Cameras</w:t>
      </w:r>
      <w:r w:rsidR="00616402">
        <w:rPr>
          <w:sz w:val="24"/>
          <w:lang w:val="ro-RO"/>
        </w:rPr>
        <w:t xml:space="preserve">, </w:t>
      </w:r>
      <w:r w:rsidR="00616402">
        <w:rPr>
          <w:i/>
          <w:sz w:val="24"/>
          <w:lang w:val="ro-RO"/>
        </w:rPr>
        <w:t xml:space="preserve">People </w:t>
      </w:r>
      <w:r w:rsidR="00616402">
        <w:rPr>
          <w:sz w:val="24"/>
          <w:lang w:val="ro-RO"/>
        </w:rPr>
        <w:t xml:space="preserve">și </w:t>
      </w:r>
      <w:r w:rsidR="00616402">
        <w:rPr>
          <w:i/>
          <w:sz w:val="24"/>
          <w:lang w:val="ro-RO"/>
        </w:rPr>
        <w:t>Things.</w:t>
      </w:r>
      <w:r w:rsidR="00237109">
        <w:rPr>
          <w:sz w:val="24"/>
          <w:lang w:val="ro-RO"/>
        </w:rPr>
        <w:t xml:space="preserve"> Principiul de baza este următorul</w:t>
      </w:r>
      <w:r w:rsidR="00237109">
        <w:rPr>
          <w:sz w:val="24"/>
        </w:rPr>
        <w:t>: c</w:t>
      </w:r>
      <w:r w:rsidR="00237109">
        <w:rPr>
          <w:sz w:val="24"/>
          <w:lang w:val="ro-RO"/>
        </w:rPr>
        <w:t>ând o anumită cameră recunoaște o anumită persoană, sistemul va modifica starea unui dispozitiv. Pentru ca regulile să acopere cât mai multe scenarii posibile și pentru ca utilizatorul să poată defini evenimente cât mai specifice, se pot seta parametri auxiliari precum anumite zile in care să fie validă regula, un interval orar, diferite obiecte/actiuni din jur care să fie recunoscute de camerele de supraveghere precum și o listă de persoane car</w:t>
      </w:r>
      <w:r w:rsidR="00740A6C">
        <w:rPr>
          <w:sz w:val="24"/>
          <w:lang w:val="ro-RO"/>
        </w:rPr>
        <w:t>e să fie notificate prin SMS la activarea regulii. Următoarea diagramă de secventă redă procesul de adăugare a unei noi reguli.</w:t>
      </w:r>
    </w:p>
    <w:p w14:paraId="7BDC31EA" w14:textId="77777777" w:rsidR="00E30072" w:rsidRDefault="00E30072" w:rsidP="00876005">
      <w:pPr>
        <w:spacing w:after="0" w:line="360" w:lineRule="auto"/>
        <w:jc w:val="both"/>
        <w:rPr>
          <w:sz w:val="24"/>
          <w:lang w:val="ro-RO"/>
        </w:rPr>
      </w:pPr>
    </w:p>
    <w:p w14:paraId="6D99A3D2" w14:textId="03A199B5" w:rsidR="00740A6C" w:rsidRPr="00237109" w:rsidRDefault="00740A6C" w:rsidP="00876005">
      <w:pPr>
        <w:spacing w:after="0" w:line="360" w:lineRule="auto"/>
        <w:jc w:val="both"/>
        <w:rPr>
          <w:sz w:val="24"/>
          <w:lang w:val="ro-RO"/>
        </w:rPr>
      </w:pPr>
      <w:r>
        <w:rPr>
          <w:noProof/>
          <w:sz w:val="24"/>
        </w:rPr>
        <w:drawing>
          <wp:inline distT="0" distB="0" distL="0" distR="0" wp14:anchorId="547E14B0" wp14:editId="0F06A138">
            <wp:extent cx="5755506" cy="345671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808841" cy="3488742"/>
                    </a:xfrm>
                    <a:prstGeom prst="rect">
                      <a:avLst/>
                    </a:prstGeom>
                    <a:noFill/>
                    <a:ln>
                      <a:noFill/>
                    </a:ln>
                  </pic:spPr>
                </pic:pic>
              </a:graphicData>
            </a:graphic>
          </wp:inline>
        </w:drawing>
      </w:r>
    </w:p>
    <w:p w14:paraId="4A021703" w14:textId="746FAFB0" w:rsidR="00740A6C" w:rsidRPr="00740A6C" w:rsidRDefault="00740A6C" w:rsidP="00740A6C">
      <w:pPr>
        <w:pStyle w:val="Caption"/>
        <w:spacing w:line="360" w:lineRule="auto"/>
        <w:jc w:val="center"/>
      </w:pPr>
      <w:r w:rsidRPr="00221FF5">
        <w:rPr>
          <w:lang w:val="ro-RO"/>
        </w:rPr>
        <w:t xml:space="preserve">Figura </w:t>
      </w:r>
      <w:r>
        <w:rPr>
          <w:lang w:val="ro-RO"/>
        </w:rPr>
        <w:t>6</w:t>
      </w:r>
      <w:r w:rsidRPr="00221FF5">
        <w:rPr>
          <w:lang w:val="ro-RO"/>
        </w:rPr>
        <w:t xml:space="preserve">. </w:t>
      </w:r>
      <w:r>
        <w:rPr>
          <w:lang w:val="ro-RO"/>
        </w:rPr>
        <w:t>Adăugarea unei reguli în sistem</w:t>
      </w:r>
    </w:p>
    <w:p w14:paraId="6FB25A0D" w14:textId="77777777" w:rsidR="008944CF" w:rsidRDefault="008944CF" w:rsidP="00876005">
      <w:pPr>
        <w:spacing w:after="0" w:line="360" w:lineRule="auto"/>
      </w:pPr>
    </w:p>
    <w:p w14:paraId="7660CBAD" w14:textId="77777777" w:rsidR="00B01FF0" w:rsidRPr="00740A6C" w:rsidRDefault="00B01FF0" w:rsidP="00876005">
      <w:pPr>
        <w:spacing w:after="0" w:line="360" w:lineRule="auto"/>
      </w:pPr>
    </w:p>
    <w:p w14:paraId="72429E52" w14:textId="6CDBBA65" w:rsidR="002E7A66" w:rsidRDefault="00F32155" w:rsidP="002C4DB6">
      <w:pPr>
        <w:pStyle w:val="Heading3"/>
        <w:rPr>
          <w:lang w:val="ro-RO"/>
        </w:rPr>
      </w:pPr>
      <w:bookmarkStart w:id="296" w:name="_Toc517825249"/>
      <w:ins w:id="297" w:author="Alexandru Martinas" w:date="2018-06-25T17:28:00Z">
        <w:r>
          <w:rPr>
            <w:lang w:val="ro-RO"/>
          </w:rPr>
          <w:lastRenderedPageBreak/>
          <w:t>2</w:t>
        </w:r>
      </w:ins>
      <w:del w:id="298" w:author="Alexandru Martinas" w:date="2018-06-25T17:28:00Z">
        <w:r w:rsidR="002C4DB6" w:rsidDel="00F32155">
          <w:rPr>
            <w:lang w:val="ro-RO"/>
          </w:rPr>
          <w:delText>3</w:delText>
        </w:r>
      </w:del>
      <w:r w:rsidR="002C4DB6">
        <w:rPr>
          <w:lang w:val="ro-RO"/>
        </w:rPr>
        <w:t>.2.7 Notifications</w:t>
      </w:r>
      <w:bookmarkEnd w:id="296"/>
    </w:p>
    <w:p w14:paraId="4D1823DA" w14:textId="77777777" w:rsidR="002C4DB6" w:rsidRDefault="002C4DB6" w:rsidP="002C4DB6">
      <w:pPr>
        <w:rPr>
          <w:lang w:val="ro-RO"/>
        </w:rPr>
      </w:pPr>
    </w:p>
    <w:p w14:paraId="3392F1C5" w14:textId="134092E9" w:rsidR="002C4DB6" w:rsidRPr="00A47A26" w:rsidRDefault="002C4DB6" w:rsidP="00A47A26">
      <w:pPr>
        <w:spacing w:line="360" w:lineRule="auto"/>
        <w:jc w:val="both"/>
        <w:rPr>
          <w:sz w:val="24"/>
          <w:szCs w:val="24"/>
        </w:rPr>
      </w:pPr>
      <w:r>
        <w:rPr>
          <w:lang w:val="ro-RO"/>
        </w:rPr>
        <w:tab/>
      </w:r>
      <w:r>
        <w:rPr>
          <w:sz w:val="24"/>
          <w:szCs w:val="24"/>
          <w:lang w:val="ro-RO"/>
        </w:rPr>
        <w:t xml:space="preserve">Modulul de notificări este cel care îl ține la curent pe utilizator cu privire la toate modificările din sistem. În cadrul sistemului am optat pentru 2 modalități de notificare, </w:t>
      </w:r>
      <w:r>
        <w:rPr>
          <w:i/>
          <w:sz w:val="24"/>
          <w:szCs w:val="24"/>
          <w:lang w:val="ro-RO"/>
        </w:rPr>
        <w:t xml:space="preserve">push </w:t>
      </w:r>
      <w:r w:rsidRPr="00D21848">
        <w:rPr>
          <w:i/>
          <w:sz w:val="24"/>
          <w:szCs w:val="24"/>
          <w:lang w:val="ro-RO"/>
        </w:rPr>
        <w:t xml:space="preserve">notification </w:t>
      </w:r>
      <w:r w:rsidRPr="00D21848">
        <w:rPr>
          <w:sz w:val="24"/>
          <w:szCs w:val="24"/>
        </w:rPr>
        <w:t>ș</w:t>
      </w:r>
      <w:r w:rsidR="00D21848" w:rsidRPr="00D21848">
        <w:rPr>
          <w:sz w:val="24"/>
          <w:szCs w:val="24"/>
        </w:rPr>
        <w:t>i SMS</w:t>
      </w:r>
      <w:r w:rsidR="00D21848">
        <w:rPr>
          <w:sz w:val="24"/>
          <w:szCs w:val="24"/>
        </w:rPr>
        <w:t xml:space="preserve">. Am ales </w:t>
      </w:r>
      <w:r w:rsidR="00D21848">
        <w:rPr>
          <w:i/>
          <w:sz w:val="24"/>
          <w:szCs w:val="24"/>
        </w:rPr>
        <w:t>push notification</w:t>
      </w:r>
      <w:r w:rsidR="00D21848">
        <w:t xml:space="preserve"> </w:t>
      </w:r>
      <w:r w:rsidR="00D21848">
        <w:rPr>
          <w:sz w:val="24"/>
          <w:szCs w:val="24"/>
        </w:rPr>
        <w:t>deoarece este o modalitate simplă și foarte practică, implementată la nivelul browser-ului. Avantajul acesteia este că aplicația poate trimite notificări chiar daca utilizatorulnu este active pe aplicație, notificarea fiind trimisă la nivelul browser-ului. Pentru cazurile mai extreme, când utilizatorul consider că un anumit eveniment este mai important, acesta poate opta pentru notificarea prin SMS atât a lui cât și a unor perso</w:t>
      </w:r>
      <w:r w:rsidR="00A47A26">
        <w:rPr>
          <w:sz w:val="24"/>
          <w:szCs w:val="24"/>
        </w:rPr>
        <w:t>an</w:t>
      </w:r>
      <w:r w:rsidR="00D21848">
        <w:rPr>
          <w:sz w:val="24"/>
          <w:szCs w:val="24"/>
        </w:rPr>
        <w:t xml:space="preserve">e </w:t>
      </w:r>
      <w:r w:rsidR="00A47A26">
        <w:rPr>
          <w:sz w:val="24"/>
          <w:szCs w:val="24"/>
        </w:rPr>
        <w:t>cunoscute. Acest lucru se realizează prin intermediul serviciului AWS, Amazon SNS.</w:t>
      </w:r>
    </w:p>
    <w:p w14:paraId="6E649FDD" w14:textId="4430D428" w:rsidR="00E613B0" w:rsidRDefault="00E613B0" w:rsidP="00A47A26">
      <w:pPr>
        <w:spacing w:line="360" w:lineRule="auto"/>
        <w:jc w:val="both"/>
        <w:rPr>
          <w:sz w:val="24"/>
          <w:szCs w:val="24"/>
        </w:rPr>
      </w:pPr>
      <w:r>
        <w:rPr>
          <w:sz w:val="24"/>
          <w:szCs w:val="24"/>
        </w:rPr>
        <w:tab/>
        <w:t>O notificare este generată atunci când utilizatorul modifică starea unui dispozitiv din aplicație sau atunci când o regulă este activată.</w:t>
      </w:r>
      <w:r w:rsidR="00A47A26">
        <w:rPr>
          <w:sz w:val="24"/>
          <w:szCs w:val="24"/>
        </w:rPr>
        <w:t xml:space="preserve"> Am descries, prin intermediul diagramei de secvențe următoare, primul scenario.</w:t>
      </w:r>
    </w:p>
    <w:p w14:paraId="1774AE96" w14:textId="77777777" w:rsidR="00A47A26" w:rsidRDefault="00A47A26" w:rsidP="00D21848">
      <w:pPr>
        <w:jc w:val="both"/>
        <w:rPr>
          <w:sz w:val="24"/>
          <w:szCs w:val="24"/>
        </w:rPr>
      </w:pPr>
    </w:p>
    <w:p w14:paraId="2047E5F7" w14:textId="79E0F680" w:rsidR="00A47A26" w:rsidRDefault="00A47A26" w:rsidP="00D21848">
      <w:pPr>
        <w:jc w:val="both"/>
        <w:rPr>
          <w:sz w:val="24"/>
          <w:szCs w:val="24"/>
        </w:rPr>
      </w:pPr>
      <w:r>
        <w:rPr>
          <w:noProof/>
          <w:sz w:val="24"/>
          <w:szCs w:val="24"/>
        </w:rPr>
        <w:drawing>
          <wp:inline distT="0" distB="0" distL="0" distR="0" wp14:anchorId="3D3AAE5C" wp14:editId="36BC8903">
            <wp:extent cx="5610860" cy="3540125"/>
            <wp:effectExtent l="0" t="0" r="889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10860" cy="3540125"/>
                    </a:xfrm>
                    <a:prstGeom prst="rect">
                      <a:avLst/>
                    </a:prstGeom>
                    <a:noFill/>
                    <a:ln>
                      <a:noFill/>
                    </a:ln>
                  </pic:spPr>
                </pic:pic>
              </a:graphicData>
            </a:graphic>
          </wp:inline>
        </w:drawing>
      </w:r>
    </w:p>
    <w:p w14:paraId="45A3DB09" w14:textId="77777777" w:rsidR="00A47A26" w:rsidRPr="00740A6C" w:rsidRDefault="00A47A26" w:rsidP="00A47A26">
      <w:pPr>
        <w:pStyle w:val="Caption"/>
        <w:spacing w:line="360" w:lineRule="auto"/>
        <w:jc w:val="center"/>
      </w:pPr>
      <w:r w:rsidRPr="00221FF5">
        <w:rPr>
          <w:lang w:val="ro-RO"/>
        </w:rPr>
        <w:t xml:space="preserve">Figura </w:t>
      </w:r>
      <w:r>
        <w:rPr>
          <w:lang w:val="ro-RO"/>
        </w:rPr>
        <w:t>6</w:t>
      </w:r>
      <w:r w:rsidRPr="00221FF5">
        <w:rPr>
          <w:lang w:val="ro-RO"/>
        </w:rPr>
        <w:t xml:space="preserve">. </w:t>
      </w:r>
      <w:r>
        <w:rPr>
          <w:lang w:val="ro-RO"/>
        </w:rPr>
        <w:t>Adăugarea unei reguli în sistem</w:t>
      </w:r>
    </w:p>
    <w:p w14:paraId="75372AB1" w14:textId="12EC4023" w:rsidR="002B6784" w:rsidRDefault="00F32155" w:rsidP="00876005">
      <w:pPr>
        <w:pStyle w:val="Heading3"/>
        <w:spacing w:line="360" w:lineRule="auto"/>
        <w:rPr>
          <w:lang w:val="ro-RO"/>
        </w:rPr>
      </w:pPr>
      <w:bookmarkStart w:id="299" w:name="_Toc517825250"/>
      <w:ins w:id="300" w:author="Alexandru Martinas" w:date="2018-06-25T17:29:00Z">
        <w:r>
          <w:rPr>
            <w:lang w:val="ro-RO"/>
          </w:rPr>
          <w:lastRenderedPageBreak/>
          <w:t>2</w:t>
        </w:r>
      </w:ins>
      <w:del w:id="301" w:author="Alexandru Martinas" w:date="2018-06-25T17:29:00Z">
        <w:r w:rsidR="00E30072" w:rsidDel="00F32155">
          <w:rPr>
            <w:lang w:val="ro-RO"/>
          </w:rPr>
          <w:delText>3</w:delText>
        </w:r>
      </w:del>
      <w:r w:rsidR="00E30072">
        <w:rPr>
          <w:lang w:val="ro-RO"/>
        </w:rPr>
        <w:t>.2.</w:t>
      </w:r>
      <w:r w:rsidR="00A47A26">
        <w:rPr>
          <w:lang w:val="ro-RO"/>
        </w:rPr>
        <w:t>8</w:t>
      </w:r>
      <w:r w:rsidR="002B6784" w:rsidRPr="0081391D">
        <w:rPr>
          <w:lang w:val="ro-RO"/>
        </w:rPr>
        <w:t xml:space="preserve"> </w:t>
      </w:r>
      <w:ins w:id="302" w:author="Alexandru Martinas" w:date="2018-06-25T15:14:00Z">
        <w:r w:rsidR="00C91BB4">
          <w:rPr>
            <w:lang w:val="ro-RO"/>
          </w:rPr>
          <w:t>Stocarea persistentă a datelor</w:t>
        </w:r>
      </w:ins>
      <w:bookmarkEnd w:id="299"/>
      <w:commentRangeStart w:id="303"/>
      <w:del w:id="304" w:author="Alexandru Martinas" w:date="2018-06-25T15:14:00Z">
        <w:r w:rsidR="002B6784" w:rsidRPr="0081391D" w:rsidDel="00C91BB4">
          <w:rPr>
            <w:lang w:val="ro-RO"/>
          </w:rPr>
          <w:delText>Baza de date</w:delText>
        </w:r>
        <w:commentRangeEnd w:id="303"/>
        <w:r w:rsidR="006812DA" w:rsidDel="00C91BB4">
          <w:rPr>
            <w:rStyle w:val="CommentReference"/>
            <w:rFonts w:asciiTheme="minorHAnsi" w:eastAsiaTheme="minorHAnsi" w:hAnsiTheme="minorHAnsi" w:cstheme="minorBidi"/>
            <w:color w:val="auto"/>
          </w:rPr>
          <w:commentReference w:id="303"/>
        </w:r>
      </w:del>
    </w:p>
    <w:p w14:paraId="6E9D06B5" w14:textId="77777777" w:rsidR="00A47A26" w:rsidRDefault="00A47A26" w:rsidP="00A47A26">
      <w:pPr>
        <w:rPr>
          <w:lang w:val="ro-RO"/>
        </w:rPr>
      </w:pPr>
    </w:p>
    <w:p w14:paraId="761D32BD" w14:textId="365FD2DC" w:rsidR="005E4E3B" w:rsidRDefault="00F32155" w:rsidP="00A47A26">
      <w:pPr>
        <w:spacing w:line="360" w:lineRule="auto"/>
        <w:jc w:val="both"/>
        <w:rPr>
          <w:sz w:val="24"/>
          <w:szCs w:val="24"/>
          <w:lang w:val="ro-RO"/>
        </w:rPr>
      </w:pPr>
      <w:r>
        <w:rPr>
          <w:noProof/>
        </w:rPr>
        <w:drawing>
          <wp:anchor distT="0" distB="0" distL="114300" distR="114300" simplePos="0" relativeHeight="251778560" behindDoc="0" locked="0" layoutInCell="1" allowOverlap="1" wp14:anchorId="7F971CE8" wp14:editId="192D74BD">
            <wp:simplePos x="0" y="0"/>
            <wp:positionH relativeFrom="column">
              <wp:posOffset>-362585</wp:posOffset>
            </wp:positionH>
            <wp:positionV relativeFrom="paragraph">
              <wp:posOffset>2600960</wp:posOffset>
            </wp:positionV>
            <wp:extent cx="6349860" cy="4442460"/>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6349860" cy="4442460"/>
                    </a:xfrm>
                    <a:prstGeom prst="rect">
                      <a:avLst/>
                    </a:prstGeom>
                  </pic:spPr>
                </pic:pic>
              </a:graphicData>
            </a:graphic>
          </wp:anchor>
        </w:drawing>
      </w:r>
      <w:r w:rsidR="00A47A26">
        <w:rPr>
          <w:lang w:val="ro-RO"/>
        </w:rPr>
        <w:tab/>
      </w:r>
      <w:r w:rsidR="00A47A26">
        <w:rPr>
          <w:sz w:val="24"/>
          <w:szCs w:val="24"/>
          <w:lang w:val="ro-RO"/>
        </w:rPr>
        <w:t xml:space="preserve">Pentru stocarea datelor am </w:t>
      </w:r>
      <w:r w:rsidR="00B363B5">
        <w:rPr>
          <w:sz w:val="24"/>
          <w:szCs w:val="24"/>
          <w:lang w:val="ro-RO"/>
        </w:rPr>
        <w:t xml:space="preserve">ales să </w:t>
      </w:r>
      <w:commentRangeStart w:id="305"/>
      <w:r w:rsidR="00B363B5">
        <w:rPr>
          <w:sz w:val="24"/>
          <w:szCs w:val="24"/>
          <w:lang w:val="ro-RO"/>
        </w:rPr>
        <w:t>folosim</w:t>
      </w:r>
      <w:r w:rsidR="00A47A26">
        <w:rPr>
          <w:sz w:val="24"/>
          <w:szCs w:val="24"/>
          <w:lang w:val="ro-RO"/>
        </w:rPr>
        <w:t xml:space="preserve"> </w:t>
      </w:r>
      <w:ins w:id="306" w:author="Alexandru Martinas" w:date="2018-06-25T15:15:00Z">
        <w:r w:rsidR="00C91BB4">
          <w:rPr>
            <w:sz w:val="24"/>
            <w:szCs w:val="24"/>
            <w:lang w:val="ro-RO"/>
          </w:rPr>
          <w:t>un sistem de management al datelor relaționale</w:t>
        </w:r>
      </w:ins>
      <w:ins w:id="307" w:author="Alexandru Martinas" w:date="2018-06-25T15:16:00Z">
        <w:r w:rsidR="00C91BB4">
          <w:rPr>
            <w:sz w:val="24"/>
            <w:szCs w:val="24"/>
            <w:lang w:val="ro-RO"/>
          </w:rPr>
          <w:t>:</w:t>
        </w:r>
      </w:ins>
      <w:del w:id="308" w:author="Alexandru Martinas" w:date="2018-06-25T15:15:00Z">
        <w:r w:rsidR="00A47A26" w:rsidDel="00C91BB4">
          <w:rPr>
            <w:sz w:val="24"/>
            <w:szCs w:val="24"/>
            <w:lang w:val="ro-RO"/>
          </w:rPr>
          <w:delText xml:space="preserve">o bază de date </w:delText>
        </w:r>
        <w:commentRangeEnd w:id="305"/>
        <w:r w:rsidR="00C640AB" w:rsidDel="00C91BB4">
          <w:rPr>
            <w:rStyle w:val="CommentReference"/>
          </w:rPr>
          <w:commentReference w:id="305"/>
        </w:r>
        <w:r w:rsidR="00A47A26" w:rsidDel="00C91BB4">
          <w:rPr>
            <w:sz w:val="24"/>
            <w:szCs w:val="24"/>
            <w:lang w:val="ro-RO"/>
          </w:rPr>
          <w:delText>relațională</w:delText>
        </w:r>
      </w:del>
      <w:ins w:id="309" w:author="Alexandru Martinas" w:date="2018-06-25T15:15:00Z">
        <w:r w:rsidR="00C91BB4">
          <w:rPr>
            <w:sz w:val="24"/>
            <w:szCs w:val="24"/>
            <w:lang w:val="ro-RO"/>
          </w:rPr>
          <w:t xml:space="preserve"> </w:t>
        </w:r>
      </w:ins>
      <w:del w:id="310" w:author="Alexandru Martinas" w:date="2018-06-25T15:14:00Z">
        <w:r w:rsidR="00A47A26" w:rsidDel="00C91BB4">
          <w:rPr>
            <w:sz w:val="24"/>
            <w:szCs w:val="24"/>
            <w:lang w:val="ro-RO"/>
          </w:rPr>
          <w:delText xml:space="preserve"> numită </w:delText>
        </w:r>
      </w:del>
      <w:r w:rsidR="00A47A26">
        <w:rPr>
          <w:sz w:val="24"/>
          <w:szCs w:val="24"/>
          <w:lang w:val="ro-RO"/>
        </w:rPr>
        <w:t>MySQL</w:t>
      </w:r>
      <w:r w:rsidR="00B363B5">
        <w:rPr>
          <w:sz w:val="24"/>
          <w:szCs w:val="24"/>
          <w:lang w:val="ro-RO"/>
        </w:rPr>
        <w:t xml:space="preserve">. </w:t>
      </w:r>
      <w:r w:rsidR="005E4E3B">
        <w:rPr>
          <w:sz w:val="24"/>
          <w:szCs w:val="24"/>
          <w:lang w:val="ro-RO"/>
        </w:rPr>
        <w:t xml:space="preserve">Acest lucru este justificat prin simplul fapt că datele sunt structurate. Alegerea bazei de date MySQL nu este la întâmplare. MySQL este usor de integrat cu moajoritatee </w:t>
      </w:r>
      <w:r w:rsidR="005E4E3B">
        <w:rPr>
          <w:i/>
          <w:sz w:val="24"/>
          <w:szCs w:val="24"/>
          <w:lang w:val="ro-RO"/>
        </w:rPr>
        <w:t>framework-</w:t>
      </w:r>
      <w:r w:rsidR="005E4E3B">
        <w:rPr>
          <w:sz w:val="24"/>
          <w:szCs w:val="24"/>
          <w:lang w:val="ro-RO"/>
        </w:rPr>
        <w:t xml:space="preserve">urilor. Pe lânga asta, </w:t>
      </w:r>
      <w:r w:rsidR="005E4E3B">
        <w:rPr>
          <w:sz w:val="24"/>
          <w:szCs w:val="24"/>
        </w:rPr>
        <w:t>MySQL dispune de preforman</w:t>
      </w:r>
      <w:r w:rsidR="005E4E3B">
        <w:rPr>
          <w:sz w:val="24"/>
          <w:szCs w:val="24"/>
          <w:lang w:val="ro-RO"/>
        </w:rPr>
        <w:t xml:space="preserve">țe foarte bune. </w:t>
      </w:r>
      <w:r w:rsidR="000C5218">
        <w:rPr>
          <w:sz w:val="24"/>
          <w:szCs w:val="24"/>
          <w:lang w:val="ro-RO"/>
        </w:rPr>
        <w:t xml:space="preserve">Este recunoscută pentru nivelul ridicat de securitate pe care îl oferă împreună cu gradul de scalabilitate greu de egalat.[15] </w:t>
      </w:r>
      <w:r w:rsidR="00B373FF">
        <w:rPr>
          <w:sz w:val="24"/>
          <w:szCs w:val="24"/>
          <w:lang w:val="ro-RO"/>
        </w:rPr>
        <w:t>Comunicarea cu baza de date este realizată prin intermediul ORM-ului (</w:t>
      </w:r>
      <w:r w:rsidR="00B373FF">
        <w:rPr>
          <w:i/>
          <w:sz w:val="24"/>
          <w:szCs w:val="24"/>
          <w:lang w:val="ro-RO"/>
        </w:rPr>
        <w:t xml:space="preserve">object-relational mapping) </w:t>
      </w:r>
      <w:r w:rsidR="00B373FF">
        <w:rPr>
          <w:sz w:val="24"/>
          <w:szCs w:val="24"/>
          <w:lang w:val="ro-RO"/>
        </w:rPr>
        <w:t xml:space="preserve">oferit de </w:t>
      </w:r>
      <w:r w:rsidR="00B373FF">
        <w:rPr>
          <w:i/>
          <w:sz w:val="24"/>
          <w:szCs w:val="24"/>
          <w:lang w:val="ro-RO"/>
        </w:rPr>
        <w:t>framework-</w:t>
      </w:r>
      <w:r w:rsidR="00B373FF">
        <w:rPr>
          <w:sz w:val="24"/>
          <w:szCs w:val="24"/>
          <w:lang w:val="ro-RO"/>
        </w:rPr>
        <w:t>ul Django</w:t>
      </w:r>
      <w:r w:rsidR="009673EA">
        <w:rPr>
          <w:sz w:val="24"/>
          <w:szCs w:val="24"/>
          <w:lang w:val="ro-RO"/>
        </w:rPr>
        <w:t>, care facilitează interacțiunea și rezolvă unele probleme de securitate (</w:t>
      </w:r>
      <w:r w:rsidR="009673EA">
        <w:rPr>
          <w:i/>
          <w:sz w:val="24"/>
          <w:szCs w:val="24"/>
          <w:lang w:val="ro-RO"/>
        </w:rPr>
        <w:t>sql injection)</w:t>
      </w:r>
      <w:r w:rsidR="00B373FF">
        <w:rPr>
          <w:sz w:val="24"/>
          <w:szCs w:val="24"/>
          <w:lang w:val="ro-RO"/>
        </w:rPr>
        <w:t>.</w:t>
      </w:r>
      <w:r w:rsidR="00B373FF">
        <w:rPr>
          <w:i/>
          <w:sz w:val="24"/>
          <w:szCs w:val="24"/>
          <w:lang w:val="ro-RO"/>
        </w:rPr>
        <w:t xml:space="preserve"> </w:t>
      </w:r>
      <w:r w:rsidR="000C5218">
        <w:rPr>
          <w:sz w:val="24"/>
          <w:szCs w:val="24"/>
          <w:lang w:val="ro-RO"/>
        </w:rPr>
        <w:t xml:space="preserve">Mai jos se poate observa </w:t>
      </w:r>
      <w:commentRangeStart w:id="311"/>
      <w:r w:rsidR="000C5218">
        <w:rPr>
          <w:sz w:val="24"/>
          <w:szCs w:val="24"/>
          <w:lang w:val="ro-RO"/>
        </w:rPr>
        <w:t>schema bazei de date</w:t>
      </w:r>
      <w:commentRangeEnd w:id="311"/>
      <w:r w:rsidR="00C813FC">
        <w:rPr>
          <w:rStyle w:val="CommentReference"/>
        </w:rPr>
        <w:commentReference w:id="311"/>
      </w:r>
      <w:r w:rsidR="000C5218">
        <w:rPr>
          <w:sz w:val="24"/>
          <w:szCs w:val="24"/>
          <w:lang w:val="ro-RO"/>
        </w:rPr>
        <w:t>:</w:t>
      </w:r>
    </w:p>
    <w:p w14:paraId="0511BF22" w14:textId="00862C58" w:rsidR="000C5218" w:rsidRDefault="000C5218" w:rsidP="00A47A26">
      <w:pPr>
        <w:spacing w:line="360" w:lineRule="auto"/>
        <w:jc w:val="both"/>
        <w:rPr>
          <w:sz w:val="24"/>
          <w:szCs w:val="24"/>
          <w:lang w:val="ro-RO"/>
        </w:rPr>
      </w:pPr>
    </w:p>
    <w:p w14:paraId="4532D00A" w14:textId="345D4736" w:rsidR="00B373FF" w:rsidRPr="00B373FF" w:rsidRDefault="000C5218" w:rsidP="009673EA">
      <w:pPr>
        <w:pStyle w:val="Caption"/>
        <w:spacing w:line="360" w:lineRule="auto"/>
        <w:jc w:val="center"/>
        <w:rPr>
          <w:lang w:val="ro-RO"/>
        </w:rPr>
      </w:pPr>
      <w:r w:rsidRPr="00221FF5">
        <w:rPr>
          <w:lang w:val="ro-RO"/>
        </w:rPr>
        <w:t xml:space="preserve">Figura </w:t>
      </w:r>
      <w:r>
        <w:rPr>
          <w:lang w:val="ro-RO"/>
        </w:rPr>
        <w:t>7</w:t>
      </w:r>
      <w:r w:rsidRPr="00221FF5">
        <w:rPr>
          <w:lang w:val="ro-RO"/>
        </w:rPr>
        <w:t xml:space="preserve">. </w:t>
      </w:r>
      <w:r>
        <w:rPr>
          <w:lang w:val="ro-RO"/>
        </w:rPr>
        <w:t>Schema bazei de date</w:t>
      </w:r>
    </w:p>
    <w:p w14:paraId="163F5E7A" w14:textId="0D45410D" w:rsidR="00F32155" w:rsidRDefault="00F32155" w:rsidP="00053172">
      <w:pPr>
        <w:spacing w:line="360" w:lineRule="auto"/>
        <w:ind w:firstLine="720"/>
        <w:jc w:val="both"/>
        <w:rPr>
          <w:ins w:id="312" w:author="Alexandru Martinas" w:date="2018-06-25T17:31:00Z"/>
          <w:sz w:val="24"/>
          <w:szCs w:val="24"/>
          <w:lang w:val="ro-RO"/>
        </w:rPr>
      </w:pPr>
      <w:ins w:id="313" w:author="Alexandru Martinas" w:date="2018-06-25T17:30:00Z">
        <w:r>
          <w:rPr>
            <w:sz w:val="24"/>
            <w:szCs w:val="24"/>
          </w:rPr>
          <w:lastRenderedPageBreak/>
          <w:t>Dup</w:t>
        </w:r>
        <w:r>
          <w:rPr>
            <w:sz w:val="24"/>
            <w:szCs w:val="24"/>
            <w:lang w:val="ro-RO"/>
          </w:rPr>
          <w:t>ă cum se poate observa din figura de mai sus, baza de date este compusă din 9 tabele</w:t>
        </w:r>
      </w:ins>
      <w:ins w:id="314" w:author="Alexandru Martinas" w:date="2018-06-25T17:31:00Z">
        <w:r>
          <w:rPr>
            <w:sz w:val="24"/>
            <w:szCs w:val="24"/>
            <w:lang w:val="ro-RO"/>
          </w:rPr>
          <w:t>:</w:t>
        </w:r>
      </w:ins>
    </w:p>
    <w:p w14:paraId="67DA38C8" w14:textId="45068B90" w:rsidR="00FA2CA0" w:rsidRDefault="00FA2CA0" w:rsidP="00F32155">
      <w:pPr>
        <w:pStyle w:val="ListParagraph"/>
        <w:numPr>
          <w:ilvl w:val="0"/>
          <w:numId w:val="11"/>
        </w:numPr>
        <w:spacing w:line="360" w:lineRule="auto"/>
        <w:jc w:val="both"/>
        <w:rPr>
          <w:ins w:id="315" w:author="Alexandru Martinas" w:date="2018-06-25T17:32:00Z"/>
          <w:sz w:val="24"/>
          <w:szCs w:val="24"/>
          <w:lang w:val="ro-RO"/>
        </w:rPr>
        <w:pPrChange w:id="316" w:author="Alexandru Martinas" w:date="2018-06-25T17:31:00Z">
          <w:pPr>
            <w:spacing w:line="360" w:lineRule="auto"/>
            <w:ind w:firstLine="720"/>
            <w:jc w:val="both"/>
          </w:pPr>
        </w:pPrChange>
      </w:pPr>
      <w:ins w:id="317" w:author="Alexandru Martinas" w:date="2018-06-25T17:31:00Z">
        <w:r>
          <w:rPr>
            <w:sz w:val="24"/>
            <w:szCs w:val="24"/>
            <w:lang w:val="ro-RO"/>
          </w:rPr>
          <w:t xml:space="preserve">Tabela </w:t>
        </w:r>
        <w:r w:rsidRPr="00FA2CA0">
          <w:rPr>
            <w:b/>
            <w:i/>
            <w:sz w:val="24"/>
            <w:szCs w:val="24"/>
            <w:lang w:val="ro-RO"/>
            <w:rPrChange w:id="318" w:author="Alexandru Martinas" w:date="2018-06-25T17:35:00Z">
              <w:rPr>
                <w:sz w:val="24"/>
                <w:szCs w:val="24"/>
                <w:lang w:val="ro-RO"/>
              </w:rPr>
            </w:rPrChange>
          </w:rPr>
          <w:t>Users</w:t>
        </w:r>
        <w:r>
          <w:rPr>
            <w:sz w:val="24"/>
            <w:szCs w:val="24"/>
            <w:lang w:val="ro-RO"/>
          </w:rPr>
          <w:t>: conține informațiile legate de utilizatori</w:t>
        </w:r>
      </w:ins>
      <w:ins w:id="319" w:author="Alexandru Martinas" w:date="2018-06-25T17:32:00Z">
        <w:r>
          <w:rPr>
            <w:sz w:val="24"/>
            <w:szCs w:val="24"/>
            <w:lang w:val="ro-RO"/>
          </w:rPr>
          <w:t>, numele, prenumele, parola și adresa de email</w:t>
        </w:r>
      </w:ins>
      <w:ins w:id="320" w:author="Alexandru Martinas" w:date="2018-06-25T18:16:00Z">
        <w:r w:rsidR="00991F01">
          <w:rPr>
            <w:sz w:val="24"/>
            <w:szCs w:val="24"/>
            <w:lang w:val="ro-RO"/>
          </w:rPr>
          <w:t>.</w:t>
        </w:r>
      </w:ins>
    </w:p>
    <w:p w14:paraId="1562E058" w14:textId="7CC8F907" w:rsidR="00F32155" w:rsidRDefault="00FA2CA0" w:rsidP="00F32155">
      <w:pPr>
        <w:pStyle w:val="ListParagraph"/>
        <w:numPr>
          <w:ilvl w:val="0"/>
          <w:numId w:val="11"/>
        </w:numPr>
        <w:spacing w:line="360" w:lineRule="auto"/>
        <w:jc w:val="both"/>
        <w:rPr>
          <w:ins w:id="321" w:author="Alexandru Martinas" w:date="2018-06-25T17:34:00Z"/>
          <w:sz w:val="24"/>
          <w:szCs w:val="24"/>
          <w:lang w:val="ro-RO"/>
        </w:rPr>
        <w:pPrChange w:id="322" w:author="Alexandru Martinas" w:date="2018-06-25T17:31:00Z">
          <w:pPr>
            <w:spacing w:line="360" w:lineRule="auto"/>
            <w:ind w:firstLine="720"/>
            <w:jc w:val="both"/>
          </w:pPr>
        </w:pPrChange>
      </w:pPr>
      <w:ins w:id="323" w:author="Alexandru Martinas" w:date="2018-06-25T17:32:00Z">
        <w:r>
          <w:rPr>
            <w:sz w:val="24"/>
            <w:szCs w:val="24"/>
            <w:lang w:val="ro-RO"/>
          </w:rPr>
          <w:t>Tabela</w:t>
        </w:r>
      </w:ins>
      <w:ins w:id="324" w:author="Alexandru Martinas" w:date="2018-06-25T17:33:00Z">
        <w:r>
          <w:rPr>
            <w:sz w:val="24"/>
            <w:szCs w:val="24"/>
            <w:lang w:val="ro-RO"/>
          </w:rPr>
          <w:t xml:space="preserve"> </w:t>
        </w:r>
        <w:r w:rsidRPr="00FA2CA0">
          <w:rPr>
            <w:b/>
            <w:i/>
            <w:sz w:val="24"/>
            <w:szCs w:val="24"/>
            <w:lang w:val="ro-RO"/>
            <w:rPrChange w:id="325" w:author="Alexandru Martinas" w:date="2018-06-25T17:35:00Z">
              <w:rPr>
                <w:sz w:val="24"/>
                <w:szCs w:val="24"/>
                <w:lang w:val="ro-RO"/>
              </w:rPr>
            </w:rPrChange>
          </w:rPr>
          <w:t>People</w:t>
        </w:r>
        <w:r>
          <w:rPr>
            <w:sz w:val="24"/>
            <w:szCs w:val="24"/>
          </w:rPr>
          <w:t>: con</w:t>
        </w:r>
        <w:r>
          <w:rPr>
            <w:sz w:val="24"/>
            <w:szCs w:val="24"/>
            <w:lang w:val="ro-RO"/>
          </w:rPr>
          <w:t xml:space="preserve">ține informații legate de persoanele cunoscute de utilizator, care pot fi recunoscute de camerele de supraveghere </w:t>
        </w:r>
      </w:ins>
      <w:ins w:id="326" w:author="Alexandru Martinas" w:date="2018-06-25T17:34:00Z">
        <w:r>
          <w:rPr>
            <w:sz w:val="24"/>
            <w:szCs w:val="24"/>
            <w:lang w:val="ro-RO"/>
          </w:rPr>
          <w:t>–</w:t>
        </w:r>
      </w:ins>
      <w:ins w:id="327" w:author="Alexandru Martinas" w:date="2018-06-25T17:33:00Z">
        <w:r>
          <w:rPr>
            <w:sz w:val="24"/>
            <w:szCs w:val="24"/>
            <w:lang w:val="ro-RO"/>
          </w:rPr>
          <w:t xml:space="preserve"> </w:t>
        </w:r>
      </w:ins>
      <w:ins w:id="328" w:author="Alexandru Martinas" w:date="2018-06-25T17:34:00Z">
        <w:r>
          <w:rPr>
            <w:sz w:val="24"/>
            <w:szCs w:val="24"/>
            <w:lang w:val="ro-RO"/>
          </w:rPr>
          <w:t>numele, numarul de telefon, relatia cu utilizatorul si adresa de email</w:t>
        </w:r>
      </w:ins>
      <w:ins w:id="329" w:author="Alexandru Martinas" w:date="2018-06-25T17:32:00Z">
        <w:r w:rsidR="00991F01">
          <w:rPr>
            <w:sz w:val="24"/>
            <w:szCs w:val="24"/>
            <w:lang w:val="ro-RO"/>
          </w:rPr>
          <w:t>.</w:t>
        </w:r>
      </w:ins>
    </w:p>
    <w:p w14:paraId="688197C5" w14:textId="6D5A1810" w:rsidR="00FA2CA0" w:rsidRPr="00FA2CA0" w:rsidRDefault="00FA2CA0" w:rsidP="00F32155">
      <w:pPr>
        <w:pStyle w:val="ListParagraph"/>
        <w:numPr>
          <w:ilvl w:val="0"/>
          <w:numId w:val="11"/>
        </w:numPr>
        <w:spacing w:line="360" w:lineRule="auto"/>
        <w:jc w:val="both"/>
        <w:rPr>
          <w:ins w:id="330" w:author="Alexandru Martinas" w:date="2018-06-25T17:39:00Z"/>
          <w:sz w:val="24"/>
          <w:szCs w:val="24"/>
          <w:lang w:val="ro-RO"/>
          <w:rPrChange w:id="331" w:author="Alexandru Martinas" w:date="2018-06-25T17:39:00Z">
            <w:rPr>
              <w:ins w:id="332" w:author="Alexandru Martinas" w:date="2018-06-25T17:39:00Z"/>
              <w:sz w:val="24"/>
              <w:szCs w:val="24"/>
            </w:rPr>
          </w:rPrChange>
        </w:rPr>
        <w:pPrChange w:id="333" w:author="Alexandru Martinas" w:date="2018-06-25T17:31:00Z">
          <w:pPr>
            <w:spacing w:line="360" w:lineRule="auto"/>
            <w:ind w:firstLine="720"/>
            <w:jc w:val="both"/>
          </w:pPr>
        </w:pPrChange>
      </w:pPr>
      <w:ins w:id="334" w:author="Alexandru Martinas" w:date="2018-06-25T17:35:00Z">
        <w:r>
          <w:rPr>
            <w:sz w:val="24"/>
            <w:szCs w:val="24"/>
            <w:lang w:val="ro-RO"/>
          </w:rPr>
          <w:t xml:space="preserve">Tabela </w:t>
        </w:r>
        <w:r w:rsidRPr="00FA2CA0">
          <w:rPr>
            <w:b/>
            <w:i/>
            <w:sz w:val="24"/>
            <w:szCs w:val="24"/>
            <w:lang w:val="ro-RO"/>
            <w:rPrChange w:id="335" w:author="Alexandru Martinas" w:date="2018-06-25T17:35:00Z">
              <w:rPr>
                <w:sz w:val="24"/>
                <w:szCs w:val="24"/>
                <w:lang w:val="ro-RO"/>
              </w:rPr>
            </w:rPrChange>
          </w:rPr>
          <w:t>Cameras</w:t>
        </w:r>
        <w:r>
          <w:rPr>
            <w:sz w:val="24"/>
            <w:szCs w:val="24"/>
          </w:rPr>
          <w:t xml:space="preserve">: pastrează </w:t>
        </w:r>
      </w:ins>
      <w:ins w:id="336" w:author="Alexandru Martinas" w:date="2018-06-25T17:36:00Z">
        <w:r>
          <w:rPr>
            <w:sz w:val="24"/>
            <w:szCs w:val="24"/>
          </w:rPr>
          <w:t>detaliile camerelor de supraveghere înregistrate precum modelul acesteia și numele sugestiv pentru utilizator</w:t>
        </w:r>
      </w:ins>
      <w:ins w:id="337" w:author="Alexandru Martinas" w:date="2018-06-25T18:16:00Z">
        <w:r w:rsidR="00991F01">
          <w:rPr>
            <w:sz w:val="24"/>
            <w:szCs w:val="24"/>
          </w:rPr>
          <w:t>.</w:t>
        </w:r>
      </w:ins>
    </w:p>
    <w:p w14:paraId="4505B133" w14:textId="1C0455BE" w:rsidR="00FA2CA0" w:rsidRDefault="00FA2CA0" w:rsidP="00F32155">
      <w:pPr>
        <w:pStyle w:val="ListParagraph"/>
        <w:numPr>
          <w:ilvl w:val="0"/>
          <w:numId w:val="11"/>
        </w:numPr>
        <w:spacing w:line="360" w:lineRule="auto"/>
        <w:jc w:val="both"/>
        <w:rPr>
          <w:ins w:id="338" w:author="Alexandru Martinas" w:date="2018-06-25T17:39:00Z"/>
          <w:sz w:val="24"/>
          <w:szCs w:val="24"/>
          <w:lang w:val="ro-RO"/>
        </w:rPr>
        <w:pPrChange w:id="339" w:author="Alexandru Martinas" w:date="2018-06-25T17:31:00Z">
          <w:pPr>
            <w:spacing w:line="360" w:lineRule="auto"/>
            <w:ind w:firstLine="720"/>
            <w:jc w:val="both"/>
          </w:pPr>
        </w:pPrChange>
      </w:pPr>
      <w:ins w:id="340" w:author="Alexandru Martinas" w:date="2018-06-25T17:39:00Z">
        <w:r>
          <w:rPr>
            <w:sz w:val="24"/>
            <w:szCs w:val="24"/>
          </w:rPr>
          <w:t xml:space="preserve">Tabela </w:t>
        </w:r>
        <w:r>
          <w:rPr>
            <w:b/>
            <w:i/>
            <w:sz w:val="24"/>
            <w:szCs w:val="24"/>
          </w:rPr>
          <w:t>Things</w:t>
        </w:r>
        <w:r>
          <w:rPr>
            <w:sz w:val="24"/>
            <w:szCs w:val="24"/>
          </w:rPr>
          <w:t xml:space="preserve">: </w:t>
        </w:r>
        <w:r>
          <w:rPr>
            <w:sz w:val="24"/>
            <w:szCs w:val="24"/>
            <w:lang w:val="ro-RO"/>
          </w:rPr>
          <w:t>pastrează detaliile legate de dispozitivele inteligente înregistrate în platforma, în special numele și locația acestora</w:t>
        </w:r>
      </w:ins>
      <w:ins w:id="341" w:author="Alexandru Martinas" w:date="2018-06-25T18:16:00Z">
        <w:r w:rsidR="00991F01">
          <w:rPr>
            <w:sz w:val="24"/>
            <w:szCs w:val="24"/>
            <w:lang w:val="ro-RO"/>
          </w:rPr>
          <w:t>.</w:t>
        </w:r>
      </w:ins>
    </w:p>
    <w:p w14:paraId="4DB121E9" w14:textId="29AE9F9C" w:rsidR="00FA2CA0" w:rsidRDefault="00FA2CA0" w:rsidP="00F32155">
      <w:pPr>
        <w:pStyle w:val="ListParagraph"/>
        <w:numPr>
          <w:ilvl w:val="0"/>
          <w:numId w:val="11"/>
        </w:numPr>
        <w:spacing w:line="360" w:lineRule="auto"/>
        <w:jc w:val="both"/>
        <w:rPr>
          <w:ins w:id="342" w:author="Alexandru Martinas" w:date="2018-06-25T17:42:00Z"/>
          <w:sz w:val="24"/>
          <w:szCs w:val="24"/>
          <w:lang w:val="ro-RO"/>
        </w:rPr>
        <w:pPrChange w:id="343" w:author="Alexandru Martinas" w:date="2018-06-25T17:31:00Z">
          <w:pPr>
            <w:spacing w:line="360" w:lineRule="auto"/>
            <w:ind w:firstLine="720"/>
            <w:jc w:val="both"/>
          </w:pPr>
        </w:pPrChange>
      </w:pPr>
      <w:ins w:id="344" w:author="Alexandru Martinas" w:date="2018-06-25T17:40:00Z">
        <w:r>
          <w:rPr>
            <w:sz w:val="24"/>
            <w:szCs w:val="24"/>
            <w:lang w:val="ro-RO"/>
          </w:rPr>
          <w:t xml:space="preserve">Tabela </w:t>
        </w:r>
      </w:ins>
      <w:ins w:id="345" w:author="Alexandru Martinas" w:date="2018-06-25T17:41:00Z">
        <w:r>
          <w:rPr>
            <w:b/>
            <w:i/>
            <w:sz w:val="24"/>
            <w:szCs w:val="24"/>
            <w:lang w:val="ro-RO"/>
          </w:rPr>
          <w:t>States</w:t>
        </w:r>
        <w:r>
          <w:rPr>
            <w:sz w:val="24"/>
            <w:szCs w:val="24"/>
          </w:rPr>
          <w:t>: con</w:t>
        </w:r>
        <w:r>
          <w:rPr>
            <w:sz w:val="24"/>
            <w:szCs w:val="24"/>
            <w:lang w:val="ro-RO"/>
          </w:rPr>
          <w:t>ține toate stările posibile pe care le poate avea un dispozitiv</w:t>
        </w:r>
      </w:ins>
      <w:ins w:id="346" w:author="Alexandru Martinas" w:date="2018-06-25T18:16:00Z">
        <w:r w:rsidR="00991F01">
          <w:rPr>
            <w:sz w:val="24"/>
            <w:szCs w:val="24"/>
            <w:lang w:val="ro-RO"/>
          </w:rPr>
          <w:t>.</w:t>
        </w:r>
      </w:ins>
    </w:p>
    <w:p w14:paraId="07C8334E" w14:textId="2B2DFCFD" w:rsidR="00C361F0" w:rsidRDefault="00C361F0" w:rsidP="00F32155">
      <w:pPr>
        <w:pStyle w:val="ListParagraph"/>
        <w:numPr>
          <w:ilvl w:val="0"/>
          <w:numId w:val="11"/>
        </w:numPr>
        <w:spacing w:line="360" w:lineRule="auto"/>
        <w:jc w:val="both"/>
        <w:rPr>
          <w:ins w:id="347" w:author="Alexandru Martinas" w:date="2018-06-25T17:43:00Z"/>
          <w:sz w:val="24"/>
          <w:szCs w:val="24"/>
          <w:lang w:val="ro-RO"/>
        </w:rPr>
        <w:pPrChange w:id="348" w:author="Alexandru Martinas" w:date="2018-06-25T17:31:00Z">
          <w:pPr>
            <w:spacing w:line="360" w:lineRule="auto"/>
            <w:ind w:firstLine="720"/>
            <w:jc w:val="both"/>
          </w:pPr>
        </w:pPrChange>
      </w:pPr>
      <w:ins w:id="349" w:author="Alexandru Martinas" w:date="2018-06-25T17:42:00Z">
        <w:r>
          <w:rPr>
            <w:sz w:val="24"/>
            <w:szCs w:val="24"/>
            <w:lang w:val="ro-RO"/>
          </w:rPr>
          <w:t xml:space="preserve">Tabela </w:t>
        </w:r>
        <w:r>
          <w:rPr>
            <w:b/>
            <w:i/>
            <w:sz w:val="24"/>
            <w:szCs w:val="24"/>
            <w:lang w:val="ro-RO"/>
          </w:rPr>
          <w:t>Labels</w:t>
        </w:r>
        <w:r>
          <w:rPr>
            <w:sz w:val="24"/>
            <w:szCs w:val="24"/>
          </w:rPr>
          <w:t xml:space="preserve">: </w:t>
        </w:r>
      </w:ins>
      <w:ins w:id="350" w:author="Alexandru Martinas" w:date="2018-06-25T17:43:00Z">
        <w:r>
          <w:rPr>
            <w:sz w:val="24"/>
            <w:szCs w:val="24"/>
            <w:lang w:val="ro-RO"/>
          </w:rPr>
          <w:t>memorează toate etichetele recunoscute de camerele video, stocând numele acestora</w:t>
        </w:r>
      </w:ins>
      <w:ins w:id="351" w:author="Alexandru Martinas" w:date="2018-06-25T18:16:00Z">
        <w:r w:rsidR="00991F01">
          <w:rPr>
            <w:sz w:val="24"/>
            <w:szCs w:val="24"/>
            <w:lang w:val="ro-RO"/>
          </w:rPr>
          <w:t>.</w:t>
        </w:r>
      </w:ins>
    </w:p>
    <w:p w14:paraId="5FEDEFB0" w14:textId="0172E920" w:rsidR="00C361F0" w:rsidRDefault="00C361F0" w:rsidP="00F32155">
      <w:pPr>
        <w:pStyle w:val="ListParagraph"/>
        <w:numPr>
          <w:ilvl w:val="0"/>
          <w:numId w:val="11"/>
        </w:numPr>
        <w:spacing w:line="360" w:lineRule="auto"/>
        <w:jc w:val="both"/>
        <w:rPr>
          <w:ins w:id="352" w:author="Alexandru Martinas" w:date="2018-06-25T17:45:00Z"/>
          <w:sz w:val="24"/>
          <w:szCs w:val="24"/>
          <w:lang w:val="ro-RO"/>
        </w:rPr>
        <w:pPrChange w:id="353" w:author="Alexandru Martinas" w:date="2018-06-25T17:31:00Z">
          <w:pPr>
            <w:spacing w:line="360" w:lineRule="auto"/>
            <w:ind w:firstLine="720"/>
            <w:jc w:val="both"/>
          </w:pPr>
        </w:pPrChange>
      </w:pPr>
      <w:ins w:id="354" w:author="Alexandru Martinas" w:date="2018-06-25T17:44:00Z">
        <w:r>
          <w:rPr>
            <w:sz w:val="24"/>
            <w:szCs w:val="24"/>
            <w:lang w:val="ro-RO"/>
          </w:rPr>
          <w:t xml:space="preserve">Tabela </w:t>
        </w:r>
        <w:r>
          <w:rPr>
            <w:b/>
            <w:i/>
            <w:sz w:val="24"/>
            <w:szCs w:val="24"/>
            <w:lang w:val="ro-RO"/>
          </w:rPr>
          <w:t>Rules</w:t>
        </w:r>
        <w:r>
          <w:rPr>
            <w:b/>
            <w:i/>
          </w:rPr>
          <w:t>:</w:t>
        </w:r>
        <w:r w:rsidRPr="00C361F0">
          <w:rPr>
            <w:b/>
            <w:i/>
            <w:sz w:val="24"/>
            <w:szCs w:val="24"/>
            <w:rPrChange w:id="355" w:author="Alexandru Martinas" w:date="2018-06-25T17:45:00Z">
              <w:rPr>
                <w:b/>
                <w:i/>
              </w:rPr>
            </w:rPrChange>
          </w:rPr>
          <w:t xml:space="preserve"> </w:t>
        </w:r>
      </w:ins>
      <w:ins w:id="356" w:author="Alexandru Martinas" w:date="2018-06-25T17:45:00Z">
        <w:r w:rsidRPr="00C361F0">
          <w:rPr>
            <w:sz w:val="24"/>
            <w:szCs w:val="24"/>
            <w:rPrChange w:id="357" w:author="Alexandru Martinas" w:date="2018-06-25T17:45:00Z">
              <w:rPr/>
            </w:rPrChange>
          </w:rPr>
          <w:t>re</w:t>
        </w:r>
        <w:r w:rsidRPr="00C361F0">
          <w:rPr>
            <w:sz w:val="24"/>
            <w:szCs w:val="24"/>
            <w:lang w:val="ro-RO"/>
            <w:rPrChange w:id="358" w:author="Alexandru Martinas" w:date="2018-06-25T17:45:00Z">
              <w:rPr>
                <w:lang w:val="ro-RO"/>
              </w:rPr>
            </w:rPrChange>
          </w:rPr>
          <w:t>ține</w:t>
        </w:r>
        <w:r>
          <w:rPr>
            <w:sz w:val="24"/>
            <w:szCs w:val="24"/>
            <w:lang w:val="ro-RO"/>
          </w:rPr>
          <w:t xml:space="preserve"> toate regulile de automatizare definite de utilizator. Fiecare înregistrare conține referintă la persoana care va fi recunoscută, camera video care va realiza recunoasterea faciala, obiectul care își va modifica starea etc.</w:t>
        </w:r>
      </w:ins>
    </w:p>
    <w:p w14:paraId="0B456CFD" w14:textId="60EA6A7E" w:rsidR="00C361F0" w:rsidRDefault="00C361F0" w:rsidP="00F32155">
      <w:pPr>
        <w:pStyle w:val="ListParagraph"/>
        <w:numPr>
          <w:ilvl w:val="0"/>
          <w:numId w:val="11"/>
        </w:numPr>
        <w:spacing w:line="360" w:lineRule="auto"/>
        <w:jc w:val="both"/>
        <w:rPr>
          <w:ins w:id="359" w:author="Alexandru Martinas" w:date="2018-06-25T18:13:00Z"/>
          <w:sz w:val="24"/>
          <w:szCs w:val="24"/>
          <w:lang w:val="ro-RO"/>
        </w:rPr>
        <w:pPrChange w:id="360" w:author="Alexandru Martinas" w:date="2018-06-25T17:31:00Z">
          <w:pPr>
            <w:spacing w:line="360" w:lineRule="auto"/>
            <w:ind w:firstLine="720"/>
            <w:jc w:val="both"/>
          </w:pPr>
        </w:pPrChange>
      </w:pPr>
      <w:ins w:id="361" w:author="Alexandru Martinas" w:date="2018-06-25T17:46:00Z">
        <w:r>
          <w:rPr>
            <w:sz w:val="24"/>
            <w:szCs w:val="24"/>
            <w:lang w:val="ro-RO"/>
          </w:rPr>
          <w:t xml:space="preserve">Tabela </w:t>
        </w:r>
        <w:r w:rsidRPr="00C361F0">
          <w:rPr>
            <w:b/>
            <w:i/>
            <w:sz w:val="24"/>
            <w:szCs w:val="24"/>
            <w:lang w:val="ro-RO"/>
            <w:rPrChange w:id="362" w:author="Alexandru Martinas" w:date="2018-06-25T17:46:00Z">
              <w:rPr>
                <w:sz w:val="24"/>
                <w:szCs w:val="24"/>
                <w:lang w:val="ro-RO"/>
              </w:rPr>
            </w:rPrChange>
          </w:rPr>
          <w:t>Notifications</w:t>
        </w:r>
        <w:r>
          <w:rPr>
            <w:sz w:val="24"/>
            <w:szCs w:val="24"/>
          </w:rPr>
          <w:t xml:space="preserve">: </w:t>
        </w:r>
      </w:ins>
      <w:ins w:id="363" w:author="Alexandru Martinas" w:date="2018-06-25T17:47:00Z">
        <w:r>
          <w:rPr>
            <w:sz w:val="24"/>
            <w:szCs w:val="24"/>
          </w:rPr>
          <w:t xml:space="preserve">conține toate notificările generate de </w:t>
        </w:r>
        <w:r w:rsidR="00654BE3">
          <w:rPr>
            <w:sz w:val="24"/>
            <w:szCs w:val="24"/>
          </w:rPr>
          <w:t>si</w:t>
        </w:r>
        <w:r>
          <w:rPr>
            <w:sz w:val="24"/>
            <w:szCs w:val="24"/>
          </w:rPr>
          <w:t xml:space="preserve">stem în urma </w:t>
        </w:r>
        <w:r w:rsidR="00654BE3">
          <w:rPr>
            <w:sz w:val="24"/>
            <w:szCs w:val="24"/>
          </w:rPr>
          <w:t>recunoasterii unei reguli</w:t>
        </w:r>
      </w:ins>
      <w:ins w:id="364" w:author="Alexandru Martinas" w:date="2018-06-25T18:00:00Z">
        <w:r w:rsidR="00654BE3">
          <w:rPr>
            <w:sz w:val="24"/>
            <w:szCs w:val="24"/>
          </w:rPr>
          <w:t>. Înregistările</w:t>
        </w:r>
      </w:ins>
      <w:ins w:id="365" w:author="Alexandru Martinas" w:date="2018-06-25T18:01:00Z">
        <w:r w:rsidR="00654BE3">
          <w:rPr>
            <w:sz w:val="24"/>
            <w:szCs w:val="24"/>
          </w:rPr>
          <w:t xml:space="preserve"> </w:t>
        </w:r>
      </w:ins>
      <w:ins w:id="366" w:author="Alexandru Martinas" w:date="2018-06-25T18:06:00Z">
        <w:r w:rsidR="00133BED">
          <w:rPr>
            <w:sz w:val="24"/>
            <w:szCs w:val="24"/>
          </w:rPr>
          <w:t>con</w:t>
        </w:r>
        <w:r w:rsidR="00133BED">
          <w:rPr>
            <w:sz w:val="24"/>
            <w:szCs w:val="24"/>
            <w:lang w:val="ro-RO"/>
          </w:rPr>
          <w:t xml:space="preserve">țin referințe </w:t>
        </w:r>
      </w:ins>
      <w:ins w:id="367" w:author="Alexandru Martinas" w:date="2018-06-25T18:08:00Z">
        <w:r w:rsidR="00133BED">
          <w:rPr>
            <w:sz w:val="24"/>
            <w:szCs w:val="24"/>
            <w:lang w:val="ro-RO"/>
          </w:rPr>
          <w:t>la obiectul care și</w:t>
        </w:r>
      </w:ins>
      <w:ins w:id="368" w:author="Alexandru Martinas" w:date="2018-06-25T18:09:00Z">
        <w:r w:rsidR="00133BED">
          <w:rPr>
            <w:sz w:val="24"/>
            <w:szCs w:val="24"/>
            <w:lang w:val="ro-RO"/>
          </w:rPr>
          <w:t>-</w:t>
        </w:r>
      </w:ins>
      <w:ins w:id="369" w:author="Alexandru Martinas" w:date="2018-06-25T18:08:00Z">
        <w:r w:rsidR="00133BED">
          <w:rPr>
            <w:sz w:val="24"/>
            <w:szCs w:val="24"/>
            <w:lang w:val="ro-RO"/>
          </w:rPr>
          <w:t>a modificat starea</w:t>
        </w:r>
      </w:ins>
      <w:ins w:id="370" w:author="Alexandru Martinas" w:date="2018-06-25T18:12:00Z">
        <w:r w:rsidR="00133BED">
          <w:rPr>
            <w:sz w:val="24"/>
            <w:szCs w:val="24"/>
            <w:lang w:val="ro-RO"/>
          </w:rPr>
          <w:t xml:space="preserve"> precum și noua stare</w:t>
        </w:r>
      </w:ins>
      <w:ins w:id="371" w:author="Alexandru Martinas" w:date="2018-06-25T18:08:00Z">
        <w:r w:rsidR="00133BED">
          <w:rPr>
            <w:sz w:val="24"/>
            <w:szCs w:val="24"/>
            <w:lang w:val="ro-RO"/>
          </w:rPr>
          <w:t xml:space="preserve">, </w:t>
        </w:r>
      </w:ins>
      <w:ins w:id="372" w:author="Alexandru Martinas" w:date="2018-06-25T18:09:00Z">
        <w:r w:rsidR="00133BED">
          <w:rPr>
            <w:sz w:val="24"/>
            <w:szCs w:val="24"/>
            <w:lang w:val="ro-RO"/>
          </w:rPr>
          <w:t xml:space="preserve">persoana care a generat </w:t>
        </w:r>
      </w:ins>
      <w:ins w:id="373" w:author="Alexandru Martinas" w:date="2018-06-25T18:12:00Z">
        <w:r w:rsidR="00133BED">
          <w:rPr>
            <w:sz w:val="24"/>
            <w:szCs w:val="24"/>
            <w:lang w:val="ro-RO"/>
          </w:rPr>
          <w:t>modificarea și imaginea înregistrată</w:t>
        </w:r>
      </w:ins>
      <w:ins w:id="374" w:author="Alexandru Martinas" w:date="2018-06-25T18:16:00Z">
        <w:r w:rsidR="00991F01">
          <w:rPr>
            <w:sz w:val="24"/>
            <w:szCs w:val="24"/>
            <w:lang w:val="ro-RO"/>
          </w:rPr>
          <w:t>.</w:t>
        </w:r>
      </w:ins>
    </w:p>
    <w:p w14:paraId="73BA2072" w14:textId="1E4F3D2B" w:rsidR="00133BED" w:rsidRPr="00F32155" w:rsidRDefault="00133BED" w:rsidP="00F32155">
      <w:pPr>
        <w:pStyle w:val="ListParagraph"/>
        <w:numPr>
          <w:ilvl w:val="0"/>
          <w:numId w:val="11"/>
        </w:numPr>
        <w:spacing w:line="360" w:lineRule="auto"/>
        <w:jc w:val="both"/>
        <w:rPr>
          <w:ins w:id="375" w:author="Alexandru Martinas" w:date="2018-06-25T17:29:00Z"/>
          <w:sz w:val="24"/>
          <w:szCs w:val="24"/>
          <w:lang w:val="ro-RO"/>
          <w:rPrChange w:id="376" w:author="Alexandru Martinas" w:date="2018-06-25T17:31:00Z">
            <w:rPr>
              <w:ins w:id="377" w:author="Alexandru Martinas" w:date="2018-06-25T17:29:00Z"/>
              <w:sz w:val="24"/>
              <w:szCs w:val="24"/>
            </w:rPr>
          </w:rPrChange>
        </w:rPr>
        <w:pPrChange w:id="378" w:author="Alexandru Martinas" w:date="2018-06-25T17:31:00Z">
          <w:pPr>
            <w:spacing w:line="360" w:lineRule="auto"/>
            <w:ind w:firstLine="720"/>
            <w:jc w:val="both"/>
          </w:pPr>
        </w:pPrChange>
      </w:pPr>
      <w:ins w:id="379" w:author="Alexandru Martinas" w:date="2018-06-25T18:13:00Z">
        <w:r>
          <w:rPr>
            <w:sz w:val="24"/>
            <w:szCs w:val="24"/>
            <w:lang w:val="ro-RO"/>
          </w:rPr>
          <w:t xml:space="preserve">Tabela </w:t>
        </w:r>
      </w:ins>
      <w:ins w:id="380" w:author="Alexandru Martinas" w:date="2018-06-25T18:15:00Z">
        <w:r w:rsidR="00991F01" w:rsidRPr="00991F01">
          <w:rPr>
            <w:b/>
            <w:i/>
            <w:sz w:val="24"/>
            <w:szCs w:val="24"/>
            <w:lang w:val="ro-RO"/>
            <w:rPrChange w:id="381" w:author="Alexandru Martinas" w:date="2018-06-25T18:15:00Z">
              <w:rPr>
                <w:sz w:val="24"/>
                <w:szCs w:val="24"/>
                <w:lang w:val="ro-RO"/>
              </w:rPr>
            </w:rPrChange>
          </w:rPr>
          <w:t>WeekDays</w:t>
        </w:r>
        <w:r w:rsidR="00991F01">
          <w:rPr>
            <w:sz w:val="24"/>
            <w:szCs w:val="24"/>
          </w:rPr>
          <w:t>: conține zilele săptămânii, folosite pentru crearea de reguli valide doar în anumite zile</w:t>
        </w:r>
      </w:ins>
      <w:ins w:id="382" w:author="Alexandru Martinas" w:date="2018-06-25T18:16:00Z">
        <w:r w:rsidR="00991F01">
          <w:rPr>
            <w:sz w:val="24"/>
            <w:szCs w:val="24"/>
          </w:rPr>
          <w:t>.</w:t>
        </w:r>
      </w:ins>
    </w:p>
    <w:p w14:paraId="74FA110F" w14:textId="77777777" w:rsidR="00F32155" w:rsidRDefault="00F32155" w:rsidP="00991F01">
      <w:pPr>
        <w:spacing w:line="360" w:lineRule="auto"/>
        <w:jc w:val="both"/>
        <w:rPr>
          <w:ins w:id="383" w:author="Alexandru Martinas" w:date="2018-06-25T17:29:00Z"/>
          <w:sz w:val="24"/>
          <w:szCs w:val="24"/>
        </w:rPr>
        <w:pPrChange w:id="384" w:author="Alexandru Martinas" w:date="2018-06-25T18:16:00Z">
          <w:pPr>
            <w:spacing w:line="360" w:lineRule="auto"/>
            <w:ind w:firstLine="720"/>
            <w:jc w:val="both"/>
          </w:pPr>
        </w:pPrChange>
      </w:pPr>
    </w:p>
    <w:p w14:paraId="4A64241D" w14:textId="4F682E57" w:rsidR="00DF308B" w:rsidRDefault="00B373FF" w:rsidP="00053172">
      <w:pPr>
        <w:spacing w:line="360" w:lineRule="auto"/>
        <w:ind w:firstLine="720"/>
        <w:jc w:val="both"/>
        <w:rPr>
          <w:ins w:id="385" w:author="Alexandru Martinas" w:date="2018-06-25T17:00:00Z"/>
          <w:sz w:val="24"/>
          <w:szCs w:val="24"/>
        </w:rPr>
      </w:pPr>
      <w:r>
        <w:rPr>
          <w:sz w:val="24"/>
          <w:szCs w:val="24"/>
        </w:rPr>
        <w:t xml:space="preserve">Pentru stocarea imaginilor, am </w:t>
      </w:r>
      <w:r w:rsidR="009673EA">
        <w:rPr>
          <w:sz w:val="24"/>
          <w:szCs w:val="24"/>
        </w:rPr>
        <w:t>ales un serviciu de stocare î</w:t>
      </w:r>
      <w:r>
        <w:rPr>
          <w:sz w:val="24"/>
          <w:szCs w:val="24"/>
        </w:rPr>
        <w:t xml:space="preserve">n </w:t>
      </w:r>
      <w:r>
        <w:rPr>
          <w:i/>
          <w:sz w:val="24"/>
          <w:szCs w:val="24"/>
        </w:rPr>
        <w:t xml:space="preserve">cloud, </w:t>
      </w:r>
      <w:r>
        <w:rPr>
          <w:sz w:val="24"/>
          <w:szCs w:val="24"/>
        </w:rPr>
        <w:t>Amazon S3, av</w:t>
      </w:r>
      <w:r w:rsidR="009673EA">
        <w:rPr>
          <w:sz w:val="24"/>
          <w:szCs w:val="24"/>
        </w:rPr>
        <w:t>ând în vedere că este</w:t>
      </w:r>
      <w:r>
        <w:rPr>
          <w:sz w:val="24"/>
          <w:szCs w:val="24"/>
        </w:rPr>
        <w:t xml:space="preserve"> integrat cu serviciul de procesare al imaginilor pe care</w:t>
      </w:r>
      <w:r w:rsidR="009673EA">
        <w:rPr>
          <w:sz w:val="24"/>
          <w:szCs w:val="24"/>
        </w:rPr>
        <w:t xml:space="preserve"> îl folosim, Amazon Rekognition, dar si pentru și securitatea, durabilitatea si scalabilitatea oferită.</w:t>
      </w:r>
    </w:p>
    <w:p w14:paraId="1317D0D7" w14:textId="77777777" w:rsidR="00F32155" w:rsidRDefault="00F32155" w:rsidP="00991F01">
      <w:pPr>
        <w:spacing w:line="360" w:lineRule="auto"/>
        <w:jc w:val="both"/>
        <w:rPr>
          <w:ins w:id="386" w:author="Alexandru Martinas" w:date="2018-06-25T17:22:00Z"/>
          <w:sz w:val="24"/>
          <w:szCs w:val="24"/>
        </w:rPr>
        <w:pPrChange w:id="387" w:author="Alexandru Martinas" w:date="2018-06-25T18:17:00Z">
          <w:pPr>
            <w:spacing w:line="360" w:lineRule="auto"/>
            <w:ind w:firstLine="720"/>
            <w:jc w:val="both"/>
          </w:pPr>
        </w:pPrChange>
      </w:pPr>
    </w:p>
    <w:p w14:paraId="3EC2DABB" w14:textId="0A0A8F15" w:rsidR="00F32155" w:rsidRPr="0081391D" w:rsidRDefault="00F32155" w:rsidP="00F32155">
      <w:pPr>
        <w:pStyle w:val="Heading1"/>
        <w:spacing w:line="360" w:lineRule="auto"/>
        <w:ind w:left="384"/>
        <w:rPr>
          <w:ins w:id="388" w:author="Alexandru Martinas" w:date="2018-06-25T17:22:00Z"/>
          <w:lang w:val="ro-RO"/>
        </w:rPr>
      </w:pPr>
      <w:bookmarkStart w:id="389" w:name="_Toc517825251"/>
      <w:ins w:id="390" w:author="Alexandru Martinas" w:date="2018-06-25T17:22:00Z">
        <w:r>
          <w:rPr>
            <w:lang w:val="ro-RO"/>
          </w:rPr>
          <w:lastRenderedPageBreak/>
          <w:t>3</w:t>
        </w:r>
        <w:commentRangeStart w:id="391"/>
        <w:r>
          <w:rPr>
            <w:lang w:val="ro-RO"/>
          </w:rPr>
          <w:t xml:space="preserve"> </w:t>
        </w:r>
        <w:r w:rsidRPr="0081391D">
          <w:rPr>
            <w:lang w:val="ro-RO"/>
          </w:rPr>
          <w:t>Tehnologii folosite</w:t>
        </w:r>
        <w:commentRangeEnd w:id="391"/>
        <w:r>
          <w:rPr>
            <w:rStyle w:val="CommentReference"/>
            <w:rFonts w:asciiTheme="minorHAnsi" w:eastAsiaTheme="minorHAnsi" w:hAnsiTheme="minorHAnsi" w:cstheme="minorBidi"/>
            <w:color w:val="auto"/>
          </w:rPr>
          <w:commentReference w:id="391"/>
        </w:r>
        <w:bookmarkEnd w:id="389"/>
      </w:ins>
    </w:p>
    <w:p w14:paraId="544E1C56" w14:textId="77777777" w:rsidR="00F32155" w:rsidRPr="0081391D" w:rsidRDefault="00F32155" w:rsidP="00F32155">
      <w:pPr>
        <w:spacing w:line="360" w:lineRule="auto"/>
        <w:rPr>
          <w:ins w:id="392" w:author="Alexandru Martinas" w:date="2018-06-25T17:22:00Z"/>
          <w:sz w:val="24"/>
          <w:lang w:val="ro-RO"/>
        </w:rPr>
      </w:pPr>
    </w:p>
    <w:p w14:paraId="53A1F85E" w14:textId="29A970B0" w:rsidR="00F32155" w:rsidRDefault="00F32155" w:rsidP="00F32155">
      <w:pPr>
        <w:pStyle w:val="Heading2"/>
        <w:spacing w:line="360" w:lineRule="auto"/>
        <w:rPr>
          <w:ins w:id="393" w:author="Alexandru Martinas" w:date="2018-06-25T17:22:00Z"/>
          <w:lang w:val="ro-RO"/>
        </w:rPr>
      </w:pPr>
      <w:bookmarkStart w:id="394" w:name="_Toc517825252"/>
      <w:ins w:id="395" w:author="Alexandru Martinas" w:date="2018-06-25T17:22:00Z">
        <w:r>
          <w:rPr>
            <w:lang w:val="ro-RO"/>
          </w:rPr>
          <w:t>3.1 Django</w:t>
        </w:r>
        <w:bookmarkEnd w:id="394"/>
      </w:ins>
    </w:p>
    <w:p w14:paraId="07C201EC" w14:textId="77777777" w:rsidR="00F32155" w:rsidRPr="00CB3242" w:rsidRDefault="00F32155" w:rsidP="00F32155">
      <w:pPr>
        <w:spacing w:line="360" w:lineRule="auto"/>
        <w:rPr>
          <w:ins w:id="396" w:author="Alexandru Martinas" w:date="2018-06-25T17:22:00Z"/>
          <w:lang w:val="ro-RO"/>
        </w:rPr>
      </w:pPr>
    </w:p>
    <w:p w14:paraId="38D0710F" w14:textId="77777777" w:rsidR="00F32155" w:rsidRDefault="00F32155" w:rsidP="00F32155">
      <w:pPr>
        <w:spacing w:after="0" w:line="360" w:lineRule="auto"/>
        <w:ind w:firstLine="720"/>
        <w:jc w:val="both"/>
        <w:rPr>
          <w:ins w:id="397" w:author="Alexandru Martinas" w:date="2018-06-25T17:22:00Z"/>
          <w:sz w:val="24"/>
          <w:lang w:val="ro-RO"/>
        </w:rPr>
      </w:pPr>
      <w:ins w:id="398" w:author="Alexandru Martinas" w:date="2018-06-25T17:22:00Z">
        <w:r>
          <w:rPr>
            <w:sz w:val="24"/>
            <w:lang w:val="ro-RO"/>
          </w:rPr>
          <w:t xml:space="preserve">Django este un </w:t>
        </w:r>
        <w:r w:rsidRPr="000F2EC0">
          <w:rPr>
            <w:i/>
            <w:sz w:val="24"/>
            <w:lang w:val="ro-RO"/>
          </w:rPr>
          <w:t>framework</w:t>
        </w:r>
        <w:r>
          <w:rPr>
            <w:i/>
            <w:sz w:val="24"/>
            <w:lang w:val="ro-RO"/>
          </w:rPr>
          <w:t xml:space="preserve"> </w:t>
        </w:r>
        <w:r>
          <w:rPr>
            <w:sz w:val="24"/>
            <w:lang w:val="ro-RO"/>
          </w:rPr>
          <w:t xml:space="preserve">web de nivel înalt care utilizează Python ca si limbaj de programare. Este un </w:t>
        </w:r>
        <w:r w:rsidRPr="004D7E2E">
          <w:rPr>
            <w:i/>
            <w:sz w:val="24"/>
            <w:lang w:val="ro-RO"/>
          </w:rPr>
          <w:t>framework</w:t>
        </w:r>
        <w:r>
          <w:rPr>
            <w:sz w:val="24"/>
            <w:lang w:val="ro-RO"/>
          </w:rPr>
          <w:t xml:space="preserve"> gratuit, disponibil in regim open-source, destinat dezvoltării de aplicații web rapid și eficient. Rezolvă foarte multe probleme comune legate de securitate ceea ce îi permite programatorului să se axeze pe scrierea aplicației fără prea multe complicații.  Are la baza modelul arhitectural MVC (</w:t>
        </w:r>
        <w:r w:rsidRPr="00EB620B">
          <w:rPr>
            <w:i/>
            <w:sz w:val="24"/>
            <w:lang w:val="ro-RO"/>
          </w:rPr>
          <w:t>model-view-controller</w:t>
        </w:r>
        <w:r>
          <w:rPr>
            <w:sz w:val="24"/>
            <w:lang w:val="ro-RO"/>
          </w:rPr>
          <w:t xml:space="preserve">) venind totuși o implementare proprie. Deoarece partea de </w:t>
        </w:r>
        <w:r w:rsidRPr="00D5381C">
          <w:rPr>
            <w:i/>
            <w:sz w:val="24"/>
            <w:lang w:val="ro-RO"/>
          </w:rPr>
          <w:t>controller</w:t>
        </w:r>
        <w:r>
          <w:rPr>
            <w:i/>
            <w:sz w:val="24"/>
            <w:lang w:val="ro-RO"/>
          </w:rPr>
          <w:t xml:space="preserve"> </w:t>
        </w:r>
        <w:r>
          <w:rPr>
            <w:sz w:val="24"/>
            <w:lang w:val="ro-RO"/>
          </w:rPr>
          <w:t xml:space="preserve">este realizată de </w:t>
        </w:r>
        <w:r>
          <w:rPr>
            <w:i/>
            <w:sz w:val="24"/>
            <w:lang w:val="ro-RO"/>
          </w:rPr>
          <w:t>framework</w:t>
        </w:r>
        <w:r>
          <w:rPr>
            <w:sz w:val="24"/>
            <w:lang w:val="ro-RO"/>
          </w:rPr>
          <w:t xml:space="preserve"> iar majoritatea logicii se întâmplă in modele, </w:t>
        </w:r>
        <w:r w:rsidRPr="00D5381C">
          <w:rPr>
            <w:i/>
            <w:sz w:val="24"/>
            <w:lang w:val="ro-RO"/>
          </w:rPr>
          <w:t>template</w:t>
        </w:r>
        <w:r>
          <w:rPr>
            <w:sz w:val="24"/>
            <w:lang w:val="ro-RO"/>
          </w:rPr>
          <w:t xml:space="preserve">-uri și </w:t>
        </w:r>
        <w:r w:rsidRPr="00D5381C">
          <w:rPr>
            <w:i/>
            <w:sz w:val="24"/>
            <w:lang w:val="ro-RO"/>
          </w:rPr>
          <w:t>view</w:t>
        </w:r>
        <w:r>
          <w:rPr>
            <w:sz w:val="24"/>
            <w:lang w:val="ro-RO"/>
          </w:rPr>
          <w:t xml:space="preserve">-uri, Django este adesea considerat ca fiind un </w:t>
        </w:r>
        <w:r>
          <w:rPr>
            <w:i/>
            <w:sz w:val="24"/>
            <w:lang w:val="ro-RO"/>
          </w:rPr>
          <w:t xml:space="preserve">framework </w:t>
        </w:r>
        <w:r>
          <w:rPr>
            <w:sz w:val="24"/>
            <w:lang w:val="ro-RO"/>
          </w:rPr>
          <w:t>bazat pe MTV (</w:t>
        </w:r>
        <w:r>
          <w:rPr>
            <w:i/>
            <w:sz w:val="24"/>
            <w:lang w:val="ro-RO"/>
          </w:rPr>
          <w:t>model-template-view).</w:t>
        </w:r>
        <w:r>
          <w:rPr>
            <w:sz w:val="24"/>
            <w:lang w:val="ro-RO"/>
          </w:rPr>
          <w:t>[4]</w:t>
        </w:r>
      </w:ins>
    </w:p>
    <w:p w14:paraId="2F8E1A60" w14:textId="77777777" w:rsidR="00F32155" w:rsidRDefault="00F32155" w:rsidP="00F32155">
      <w:pPr>
        <w:spacing w:after="0" w:line="360" w:lineRule="auto"/>
        <w:ind w:firstLine="720"/>
        <w:jc w:val="both"/>
        <w:rPr>
          <w:ins w:id="399" w:author="Alexandru Martinas" w:date="2018-06-25T17:22:00Z"/>
          <w:sz w:val="24"/>
          <w:lang w:val="ro-RO"/>
        </w:rPr>
      </w:pPr>
      <w:ins w:id="400" w:author="Alexandru Martinas" w:date="2018-06-25T17:22:00Z">
        <w:r>
          <w:rPr>
            <w:sz w:val="24"/>
            <w:lang w:val="ro-RO"/>
          </w:rPr>
          <w:t xml:space="preserve">Am ales folosirea </w:t>
        </w:r>
        <w:r>
          <w:rPr>
            <w:i/>
            <w:sz w:val="24"/>
            <w:lang w:val="ro-RO"/>
          </w:rPr>
          <w:t>framework-</w:t>
        </w:r>
        <w:r>
          <w:rPr>
            <w:sz w:val="24"/>
            <w:lang w:val="ro-RO"/>
          </w:rPr>
          <w:t>ului Django atât pe partea de server cat si pe partea de client din mai multe motive:</w:t>
        </w:r>
      </w:ins>
    </w:p>
    <w:p w14:paraId="7996AB1D" w14:textId="77777777" w:rsidR="00F32155" w:rsidRPr="00337138" w:rsidRDefault="00F32155" w:rsidP="00F32155">
      <w:pPr>
        <w:pStyle w:val="ListParagraph"/>
        <w:numPr>
          <w:ilvl w:val="0"/>
          <w:numId w:val="30"/>
        </w:numPr>
        <w:spacing w:after="0" w:line="360" w:lineRule="auto"/>
        <w:jc w:val="both"/>
        <w:rPr>
          <w:ins w:id="401" w:author="Alexandru Martinas" w:date="2018-06-25T17:22:00Z"/>
          <w:sz w:val="24"/>
          <w:lang w:val="ro-RO"/>
        </w:rPr>
      </w:pPr>
      <w:ins w:id="402" w:author="Alexandru Martinas" w:date="2018-06-25T17:22:00Z">
        <w:r w:rsidRPr="0002400C">
          <w:rPr>
            <w:b/>
            <w:sz w:val="24"/>
            <w:lang w:val="ro-RO"/>
          </w:rPr>
          <w:t>Python</w:t>
        </w:r>
        <w:r>
          <w:rPr>
            <w:sz w:val="24"/>
            <w:lang w:val="ro-RO"/>
          </w:rPr>
          <w:t xml:space="preserve"> - unul dintre cele mai ușor de învățat limbaje de programare, clar, usor de citit și rapid de scris</w:t>
        </w:r>
      </w:ins>
    </w:p>
    <w:p w14:paraId="242F7A5D" w14:textId="77777777" w:rsidR="00F32155" w:rsidRDefault="00F32155" w:rsidP="00F32155">
      <w:pPr>
        <w:pStyle w:val="ListParagraph"/>
        <w:numPr>
          <w:ilvl w:val="0"/>
          <w:numId w:val="30"/>
        </w:numPr>
        <w:spacing w:after="0" w:line="360" w:lineRule="auto"/>
        <w:jc w:val="both"/>
        <w:rPr>
          <w:ins w:id="403" w:author="Alexandru Martinas" w:date="2018-06-25T17:22:00Z"/>
          <w:sz w:val="24"/>
          <w:lang w:val="ro-RO"/>
        </w:rPr>
      </w:pPr>
      <w:ins w:id="404" w:author="Alexandru Martinas" w:date="2018-06-25T17:22:00Z">
        <w:r w:rsidRPr="0002400C">
          <w:rPr>
            <w:b/>
            <w:sz w:val="24"/>
            <w:lang w:val="ro-RO"/>
          </w:rPr>
          <w:t>Securitate</w:t>
        </w:r>
        <w:r>
          <w:rPr>
            <w:sz w:val="24"/>
            <w:lang w:val="ro-RO"/>
          </w:rPr>
          <w:t xml:space="preserve"> - face managementul problemelor de securitate comune existente (e.g </w:t>
        </w:r>
        <w:r w:rsidRPr="00337138">
          <w:rPr>
            <w:i/>
            <w:sz w:val="24"/>
            <w:lang w:val="ro-RO"/>
          </w:rPr>
          <w:t>SQL injection</w:t>
        </w:r>
        <w:r>
          <w:rPr>
            <w:sz w:val="24"/>
            <w:lang w:val="ro-RO"/>
          </w:rPr>
          <w:t xml:space="preserve">, </w:t>
        </w:r>
        <w:r>
          <w:rPr>
            <w:i/>
            <w:sz w:val="24"/>
            <w:lang w:val="ro-RO"/>
          </w:rPr>
          <w:t>cross-site request forgery, cross-site scripting</w:t>
        </w:r>
        <w:r>
          <w:rPr>
            <w:sz w:val="24"/>
            <w:lang w:val="ro-RO"/>
          </w:rPr>
          <w:t>)</w:t>
        </w:r>
      </w:ins>
    </w:p>
    <w:p w14:paraId="4C75FAF4" w14:textId="77777777" w:rsidR="00F32155" w:rsidRDefault="00F32155" w:rsidP="00F32155">
      <w:pPr>
        <w:pStyle w:val="ListParagraph"/>
        <w:numPr>
          <w:ilvl w:val="0"/>
          <w:numId w:val="30"/>
        </w:numPr>
        <w:spacing w:after="0" w:line="360" w:lineRule="auto"/>
        <w:jc w:val="both"/>
        <w:rPr>
          <w:ins w:id="405" w:author="Alexandru Martinas" w:date="2018-06-25T17:22:00Z"/>
          <w:sz w:val="24"/>
          <w:lang w:val="ro-RO"/>
        </w:rPr>
      </w:pPr>
      <w:ins w:id="406" w:author="Alexandru Martinas" w:date="2018-06-25T17:22:00Z">
        <w:r w:rsidRPr="0002400C">
          <w:rPr>
            <w:b/>
            <w:sz w:val="24"/>
            <w:lang w:val="ro-RO"/>
          </w:rPr>
          <w:t>Scalabilitate</w:t>
        </w:r>
        <w:r>
          <w:rPr>
            <w:sz w:val="24"/>
            <w:lang w:val="ro-RO"/>
          </w:rPr>
          <w:t xml:space="preserve"> </w:t>
        </w:r>
        <w:r w:rsidRPr="0002400C">
          <w:rPr>
            <w:b/>
            <w:sz w:val="24"/>
            <w:lang w:val="ro-RO"/>
          </w:rPr>
          <w:t>și</w:t>
        </w:r>
        <w:r>
          <w:rPr>
            <w:sz w:val="24"/>
            <w:lang w:val="ro-RO"/>
          </w:rPr>
          <w:t xml:space="preserve"> </w:t>
        </w:r>
        <w:r w:rsidRPr="0002400C">
          <w:rPr>
            <w:b/>
            <w:sz w:val="24"/>
            <w:lang w:val="ro-RO"/>
          </w:rPr>
          <w:t>stabilitate</w:t>
        </w:r>
        <w:r>
          <w:rPr>
            <w:sz w:val="24"/>
            <w:lang w:val="ro-RO"/>
          </w:rPr>
          <w:t xml:space="preserve"> - se comportă foarte bine în cazul unui număr mare de utilizatori, fiind regăsit în aplicații mari de pe piață (e.g Instagram, BitBucket, Pinterest)[5]</w:t>
        </w:r>
      </w:ins>
    </w:p>
    <w:p w14:paraId="6529532E" w14:textId="77777777" w:rsidR="00F32155" w:rsidRPr="00703798" w:rsidRDefault="00F32155" w:rsidP="00F32155">
      <w:pPr>
        <w:pStyle w:val="ListParagraph"/>
        <w:numPr>
          <w:ilvl w:val="0"/>
          <w:numId w:val="30"/>
        </w:numPr>
        <w:spacing w:after="0" w:line="360" w:lineRule="auto"/>
        <w:jc w:val="both"/>
        <w:rPr>
          <w:ins w:id="407" w:author="Alexandru Martinas" w:date="2018-06-25T17:22:00Z"/>
          <w:sz w:val="24"/>
          <w:lang w:val="ro-RO"/>
        </w:rPr>
      </w:pPr>
      <w:ins w:id="408" w:author="Alexandru Martinas" w:date="2018-06-25T17:22:00Z">
        <w:r>
          <w:rPr>
            <w:b/>
            <w:sz w:val="24"/>
            <w:lang w:val="ro-RO"/>
          </w:rPr>
          <w:t xml:space="preserve">Dezvoltare rapidă </w:t>
        </w:r>
        <w:r>
          <w:rPr>
            <w:sz w:val="24"/>
            <w:lang w:val="ro-RO"/>
          </w:rPr>
          <w:t>– conține o multitudine de pachete ce servesc componete comune oricarei aplicații web reducând efortul dezvoltatorului: managementul sesiunilor, autentificarea utilizatorilor, interfață administrator etc.[6]</w:t>
        </w:r>
      </w:ins>
    </w:p>
    <w:p w14:paraId="7D69052B" w14:textId="77777777" w:rsidR="00F32155" w:rsidRPr="00D5381C" w:rsidRDefault="00F32155" w:rsidP="00F32155">
      <w:pPr>
        <w:spacing w:after="0" w:line="360" w:lineRule="auto"/>
        <w:ind w:firstLine="720"/>
        <w:jc w:val="both"/>
        <w:rPr>
          <w:ins w:id="409" w:author="Alexandru Martinas" w:date="2018-06-25T17:22:00Z"/>
          <w:sz w:val="24"/>
          <w:lang w:val="ro-RO"/>
        </w:rPr>
      </w:pPr>
    </w:p>
    <w:p w14:paraId="40F82D52" w14:textId="77777777" w:rsidR="00F32155" w:rsidRPr="00D5381C" w:rsidRDefault="00F32155" w:rsidP="00F32155">
      <w:pPr>
        <w:spacing w:after="0" w:line="360" w:lineRule="auto"/>
        <w:ind w:firstLine="720"/>
        <w:jc w:val="both"/>
        <w:rPr>
          <w:ins w:id="410" w:author="Alexandru Martinas" w:date="2018-06-25T17:22:00Z"/>
          <w:sz w:val="24"/>
          <w:lang w:val="ro-RO"/>
        </w:rPr>
      </w:pPr>
    </w:p>
    <w:p w14:paraId="0BEF6F72" w14:textId="77777777" w:rsidR="00F32155" w:rsidRPr="005549EE" w:rsidRDefault="00F32155" w:rsidP="00F32155">
      <w:pPr>
        <w:spacing w:after="0" w:line="360" w:lineRule="auto"/>
        <w:rPr>
          <w:ins w:id="411" w:author="Alexandru Martinas" w:date="2018-06-25T17:22:00Z"/>
        </w:rPr>
      </w:pPr>
      <w:ins w:id="412" w:author="Alexandru Martinas" w:date="2018-06-25T17:22:00Z">
        <w:r w:rsidRPr="005549EE">
          <w:t xml:space="preserve">   </w:t>
        </w:r>
      </w:ins>
    </w:p>
    <w:p w14:paraId="7B9314EB" w14:textId="77777777" w:rsidR="00F32155" w:rsidRPr="007D3440" w:rsidRDefault="00F32155" w:rsidP="00F32155">
      <w:pPr>
        <w:pStyle w:val="Caption"/>
        <w:tabs>
          <w:tab w:val="left" w:pos="2829"/>
          <w:tab w:val="center" w:pos="4421"/>
        </w:tabs>
        <w:spacing w:after="0" w:line="360" w:lineRule="auto"/>
        <w:rPr>
          <w:ins w:id="413" w:author="Alexandru Martinas" w:date="2018-06-25T17:22:00Z"/>
          <w:sz w:val="24"/>
          <w:lang w:val="ro-RO"/>
        </w:rPr>
      </w:pPr>
    </w:p>
    <w:p w14:paraId="54967787" w14:textId="26C79DEB" w:rsidR="00F32155" w:rsidRPr="00E538E3" w:rsidRDefault="00F32155" w:rsidP="00F32155">
      <w:pPr>
        <w:pStyle w:val="Heading2"/>
        <w:spacing w:line="360" w:lineRule="auto"/>
        <w:rPr>
          <w:ins w:id="414" w:author="Alexandru Martinas" w:date="2018-06-25T17:22:00Z"/>
        </w:rPr>
      </w:pPr>
      <w:bookmarkStart w:id="415" w:name="_Toc517825253"/>
      <w:ins w:id="416" w:author="Alexandru Martinas" w:date="2018-06-25T17:22:00Z">
        <w:r>
          <w:rPr>
            <w:lang w:val="ro-RO"/>
          </w:rPr>
          <w:t>3.2 MySQL</w:t>
        </w:r>
        <w:bookmarkEnd w:id="415"/>
      </w:ins>
    </w:p>
    <w:p w14:paraId="2B744F22" w14:textId="77777777" w:rsidR="00F32155" w:rsidRPr="0081391D" w:rsidRDefault="00F32155" w:rsidP="00F32155">
      <w:pPr>
        <w:spacing w:line="360" w:lineRule="auto"/>
        <w:rPr>
          <w:ins w:id="417" w:author="Alexandru Martinas" w:date="2018-06-25T17:22:00Z"/>
          <w:lang w:val="ro-RO"/>
        </w:rPr>
      </w:pPr>
      <w:ins w:id="418" w:author="Alexandru Martinas" w:date="2018-06-25T17:22:00Z">
        <w:r w:rsidRPr="0081391D">
          <w:rPr>
            <w:lang w:val="ro-RO"/>
          </w:rPr>
          <w:tab/>
        </w:r>
      </w:ins>
    </w:p>
    <w:p w14:paraId="280CA412" w14:textId="77777777" w:rsidR="00F32155" w:rsidRPr="004D4B3C" w:rsidRDefault="00F32155" w:rsidP="00F32155">
      <w:pPr>
        <w:spacing w:after="0" w:line="360" w:lineRule="auto"/>
        <w:jc w:val="both"/>
        <w:rPr>
          <w:ins w:id="419" w:author="Alexandru Martinas" w:date="2018-06-25T17:22:00Z"/>
          <w:sz w:val="24"/>
        </w:rPr>
      </w:pPr>
      <w:ins w:id="420" w:author="Alexandru Martinas" w:date="2018-06-25T17:22:00Z">
        <w:r w:rsidRPr="0081391D">
          <w:rPr>
            <w:sz w:val="24"/>
            <w:lang w:val="ro-RO"/>
          </w:rPr>
          <w:tab/>
        </w:r>
        <w:r>
          <w:rPr>
            <w:sz w:val="24"/>
            <w:lang w:val="ro-RO"/>
          </w:rPr>
          <w:t xml:space="preserve">MySQL este un sistem de gestiune al bazelor de date relaționalale </w:t>
        </w:r>
        <w:r>
          <w:rPr>
            <w:i/>
            <w:sz w:val="24"/>
            <w:lang w:val="ro-RO"/>
          </w:rPr>
          <w:t>open-source</w:t>
        </w:r>
        <w:r>
          <w:rPr>
            <w:sz w:val="24"/>
            <w:lang w:val="ro-RO"/>
          </w:rPr>
          <w:t xml:space="preserve">, ușor de integrat cu majoritatea </w:t>
        </w:r>
        <w:r>
          <w:rPr>
            <w:i/>
            <w:sz w:val="24"/>
            <w:lang w:val="ro-RO"/>
          </w:rPr>
          <w:t>framework-</w:t>
        </w:r>
        <w:r>
          <w:rPr>
            <w:sz w:val="24"/>
            <w:lang w:val="ro-RO"/>
          </w:rPr>
          <w:t>urilor. Am ales folosirea unei baze de date relaționale deoarece datele utilizatorilor sunt structurate iar pentru dispozitivele inteligente am folosit o reprezentare a datelor comună.</w:t>
        </w:r>
      </w:ins>
    </w:p>
    <w:p w14:paraId="07FEFC6B" w14:textId="77777777" w:rsidR="00F32155" w:rsidRPr="0081391D" w:rsidRDefault="00F32155" w:rsidP="00F32155">
      <w:pPr>
        <w:spacing w:line="360" w:lineRule="auto"/>
        <w:rPr>
          <w:ins w:id="421" w:author="Alexandru Martinas" w:date="2018-06-25T17:22:00Z"/>
          <w:sz w:val="24"/>
          <w:lang w:val="ro-RO"/>
        </w:rPr>
      </w:pPr>
    </w:p>
    <w:p w14:paraId="5C2638FC" w14:textId="0F3383A4" w:rsidR="00F32155" w:rsidRPr="0081391D" w:rsidRDefault="00F32155" w:rsidP="00F32155">
      <w:pPr>
        <w:pStyle w:val="Heading2"/>
        <w:spacing w:line="360" w:lineRule="auto"/>
        <w:rPr>
          <w:ins w:id="422" w:author="Alexandru Martinas" w:date="2018-06-25T17:22:00Z"/>
          <w:lang w:val="ro-RO"/>
        </w:rPr>
      </w:pPr>
      <w:bookmarkStart w:id="423" w:name="_Toc517825254"/>
      <w:ins w:id="424" w:author="Alexandru Martinas" w:date="2018-06-25T17:22:00Z">
        <w:r>
          <w:rPr>
            <w:lang w:val="ro-RO"/>
          </w:rPr>
          <w:t>3.3 Amazon Web Sevices</w:t>
        </w:r>
        <w:bookmarkEnd w:id="423"/>
      </w:ins>
    </w:p>
    <w:p w14:paraId="41650A84" w14:textId="77777777" w:rsidR="00F32155" w:rsidRDefault="00F32155" w:rsidP="00F32155">
      <w:pPr>
        <w:spacing w:after="0" w:line="360" w:lineRule="auto"/>
        <w:rPr>
          <w:ins w:id="425" w:author="Alexandru Martinas" w:date="2018-06-25T17:22:00Z"/>
          <w:lang w:val="ro-RO"/>
        </w:rPr>
      </w:pPr>
    </w:p>
    <w:p w14:paraId="5C51442A" w14:textId="77777777" w:rsidR="00F32155" w:rsidRDefault="00F32155" w:rsidP="00F32155">
      <w:pPr>
        <w:spacing w:after="0" w:line="360" w:lineRule="auto"/>
        <w:rPr>
          <w:ins w:id="426" w:author="Alexandru Martinas" w:date="2018-06-25T17:22:00Z"/>
          <w:sz w:val="24"/>
          <w:szCs w:val="24"/>
          <w:lang w:val="ro-RO"/>
        </w:rPr>
      </w:pPr>
      <w:ins w:id="427" w:author="Alexandru Martinas" w:date="2018-06-25T17:22:00Z">
        <w:r>
          <w:rPr>
            <w:lang w:val="ro-RO"/>
          </w:rPr>
          <w:tab/>
        </w:r>
        <w:r>
          <w:rPr>
            <w:i/>
            <w:sz w:val="24"/>
            <w:szCs w:val="24"/>
            <w:lang w:val="ro-RO"/>
          </w:rPr>
          <w:t xml:space="preserve">Amazon Web Services, </w:t>
        </w:r>
        <w:r>
          <w:rPr>
            <w:sz w:val="24"/>
            <w:szCs w:val="24"/>
            <w:lang w:val="ro-RO"/>
          </w:rPr>
          <w:t xml:space="preserve">prescurtat AWS, este o platforma de servicii </w:t>
        </w:r>
        <w:r>
          <w:rPr>
            <w:i/>
            <w:sz w:val="24"/>
            <w:szCs w:val="24"/>
            <w:lang w:val="ro-RO"/>
          </w:rPr>
          <w:t>Cloud</w:t>
        </w:r>
        <w:r>
          <w:rPr>
            <w:sz w:val="24"/>
            <w:szCs w:val="24"/>
            <w:lang w:val="ro-RO"/>
          </w:rPr>
          <w:t xml:space="preserve"> dezvoltată de compania Amazon. Aceasta furnizează o multitudine de servicii destinate dezvoltarii de aplicații web printre care putere computațională, stocare de date, management, analiza etc. </w:t>
        </w:r>
      </w:ins>
    </w:p>
    <w:p w14:paraId="34B0F3C6" w14:textId="77777777" w:rsidR="00F32155" w:rsidRPr="00931B80" w:rsidRDefault="00F32155" w:rsidP="00F32155">
      <w:pPr>
        <w:spacing w:after="0" w:line="360" w:lineRule="auto"/>
        <w:ind w:firstLine="720"/>
        <w:rPr>
          <w:ins w:id="428" w:author="Alexandru Martinas" w:date="2018-06-25T17:22:00Z"/>
          <w:sz w:val="24"/>
          <w:szCs w:val="24"/>
          <w:lang w:val="ro-RO"/>
        </w:rPr>
      </w:pPr>
      <w:ins w:id="429" w:author="Alexandru Martinas" w:date="2018-06-25T17:22:00Z">
        <w:r>
          <w:rPr>
            <w:sz w:val="24"/>
            <w:szCs w:val="24"/>
            <w:lang w:val="ro-RO"/>
          </w:rPr>
          <w:t xml:space="preserve">Principalele caracteristici care ne-au motivat să alegem acest furnizor sunt flexibilitatea, securitatea ridicată și costul redus. Un alt mare avantaj demn de menționat este modalitatea de plata </w:t>
        </w:r>
        <w:r>
          <w:rPr>
            <w:i/>
            <w:sz w:val="24"/>
            <w:szCs w:val="24"/>
            <w:lang w:val="ro-RO"/>
          </w:rPr>
          <w:t>pay-as-you-go</w:t>
        </w:r>
        <w:r>
          <w:rPr>
            <w:sz w:val="24"/>
            <w:szCs w:val="24"/>
            <w:lang w:val="ro-RO"/>
          </w:rPr>
          <w:t>. Utilizatorii platformei AWS plătesc doar pentru serviciile pe care le folosesc și doar pentru timpul în care le folosesc fără a implica anumite contracte pe termen lung. Este foarte asemanator cu modalitatea de plată a utilităților, platești doar pentru cât consumi[8]</w:t>
        </w:r>
      </w:ins>
    </w:p>
    <w:p w14:paraId="0384B7B8" w14:textId="77777777" w:rsidR="00F32155" w:rsidRDefault="00F32155" w:rsidP="00F32155">
      <w:pPr>
        <w:spacing w:after="0" w:line="360" w:lineRule="auto"/>
        <w:rPr>
          <w:ins w:id="430" w:author="Alexandru Martinas" w:date="2018-06-25T17:22:00Z"/>
          <w:sz w:val="24"/>
          <w:szCs w:val="24"/>
          <w:lang w:val="ro-RO"/>
        </w:rPr>
      </w:pPr>
    </w:p>
    <w:p w14:paraId="1588B795" w14:textId="37322F64" w:rsidR="00F32155" w:rsidRDefault="00F32155" w:rsidP="00F32155">
      <w:pPr>
        <w:pStyle w:val="Heading3"/>
        <w:rPr>
          <w:ins w:id="431" w:author="Alexandru Martinas" w:date="2018-06-25T17:22:00Z"/>
          <w:lang w:val="ro-RO"/>
        </w:rPr>
      </w:pPr>
      <w:bookmarkStart w:id="432" w:name="_Toc517825255"/>
      <w:ins w:id="433" w:author="Alexandru Martinas" w:date="2018-06-25T17:22:00Z">
        <w:r>
          <w:rPr>
            <w:lang w:val="ro-RO"/>
          </w:rPr>
          <w:t>3.3.1 Simple Storage Service</w:t>
        </w:r>
        <w:bookmarkEnd w:id="432"/>
      </w:ins>
    </w:p>
    <w:p w14:paraId="38F78946" w14:textId="77777777" w:rsidR="00F32155" w:rsidRPr="00876005" w:rsidRDefault="00F32155" w:rsidP="00F32155">
      <w:pPr>
        <w:rPr>
          <w:ins w:id="434" w:author="Alexandru Martinas" w:date="2018-06-25T17:22:00Z"/>
          <w:lang w:val="ro-RO"/>
        </w:rPr>
      </w:pPr>
    </w:p>
    <w:p w14:paraId="0B5A1A79" w14:textId="77777777" w:rsidR="00F32155" w:rsidRDefault="00F32155" w:rsidP="00F32155">
      <w:pPr>
        <w:spacing w:line="360" w:lineRule="auto"/>
        <w:rPr>
          <w:ins w:id="435" w:author="Alexandru Martinas" w:date="2018-06-25T17:22:00Z"/>
          <w:sz w:val="24"/>
          <w:szCs w:val="24"/>
          <w:lang w:val="ro-RO"/>
        </w:rPr>
      </w:pPr>
      <w:ins w:id="436" w:author="Alexandru Martinas" w:date="2018-06-25T17:22:00Z">
        <w:r>
          <w:rPr>
            <w:lang w:val="ro-RO"/>
          </w:rPr>
          <w:tab/>
        </w:r>
        <w:r>
          <w:rPr>
            <w:i/>
            <w:sz w:val="24"/>
            <w:szCs w:val="24"/>
            <w:lang w:val="ro-RO"/>
          </w:rPr>
          <w:t>Simple Storage Service</w:t>
        </w:r>
        <w:r>
          <w:rPr>
            <w:sz w:val="24"/>
            <w:szCs w:val="24"/>
            <w:lang w:val="ro-RO"/>
          </w:rPr>
          <w:t xml:space="preserve">, sau S3 cum mai este prescurtat, este un serviciu de stocare a datelor sub orice format, simplu și sigur. </w:t>
        </w:r>
        <w:r>
          <w:rPr>
            <w:sz w:val="24"/>
            <w:szCs w:val="24"/>
          </w:rPr>
          <w:t>Garanteaz</w:t>
        </w:r>
        <w:r>
          <w:rPr>
            <w:sz w:val="24"/>
            <w:szCs w:val="24"/>
            <w:lang w:val="ro-RO"/>
          </w:rPr>
          <w:t xml:space="preserve">ă o durabilitatea a informațiilor de până la 99.999999999% prin distribuirea lor în minim 3 zone geografice diferite . Pe partea de securitate, oferă 3 forme de criptatre a datelor iar accesul la date se realizează prin definirea unor politici de acces asupra </w:t>
        </w:r>
        <w:r>
          <w:rPr>
            <w:i/>
            <w:sz w:val="24"/>
            <w:szCs w:val="24"/>
            <w:lang w:val="ro-RO"/>
          </w:rPr>
          <w:t>bucket-</w:t>
        </w:r>
        <w:r>
          <w:rPr>
            <w:sz w:val="24"/>
            <w:szCs w:val="24"/>
            <w:lang w:val="ro-RO"/>
          </w:rPr>
          <w:t>ului. Asta garantează un control clar al utilizatorilor care pot accesa resursele</w:t>
        </w:r>
        <w:r>
          <w:rPr>
            <w:sz w:val="24"/>
            <w:szCs w:val="24"/>
          </w:rPr>
          <w:t xml:space="preserve">.[9] Toate acestea dar </w:t>
        </w:r>
        <w:r>
          <w:rPr>
            <w:sz w:val="24"/>
            <w:szCs w:val="24"/>
            <w:lang w:val="ro-RO"/>
          </w:rPr>
          <w:t xml:space="preserve">și costul mic de utilizare și </w:t>
        </w:r>
        <w:r>
          <w:rPr>
            <w:sz w:val="24"/>
            <w:szCs w:val="24"/>
            <w:lang w:val="ro-RO"/>
          </w:rPr>
          <w:lastRenderedPageBreak/>
          <w:t>faptul că este integrat cu Amazon Rekognition, serviciul folosit pentru procesarea de imagini, ne-au determinat să alegem acest serviciu pentru stocarea fotografiilor utilizatorilor și a celor furnizate de camerele de supraveghere.</w:t>
        </w:r>
      </w:ins>
    </w:p>
    <w:p w14:paraId="1AB657D8" w14:textId="77777777" w:rsidR="00F32155" w:rsidRPr="00CB3242" w:rsidRDefault="00F32155" w:rsidP="00F32155">
      <w:pPr>
        <w:spacing w:line="360" w:lineRule="auto"/>
        <w:rPr>
          <w:ins w:id="437" w:author="Alexandru Martinas" w:date="2018-06-25T17:22:00Z"/>
          <w:sz w:val="24"/>
          <w:szCs w:val="24"/>
          <w:lang w:val="ro-RO"/>
        </w:rPr>
      </w:pPr>
    </w:p>
    <w:p w14:paraId="6054C2AC" w14:textId="0BA05631" w:rsidR="00F32155" w:rsidRPr="00937794" w:rsidRDefault="00F32155" w:rsidP="00F32155">
      <w:pPr>
        <w:pStyle w:val="Heading3"/>
        <w:rPr>
          <w:ins w:id="438" w:author="Alexandru Martinas" w:date="2018-06-25T17:22:00Z"/>
        </w:rPr>
      </w:pPr>
      <w:bookmarkStart w:id="439" w:name="_Toc517825256"/>
      <w:ins w:id="440" w:author="Alexandru Martinas" w:date="2018-06-25T17:22:00Z">
        <w:r>
          <w:t>3.3.2 Amazon Rekognition</w:t>
        </w:r>
        <w:bookmarkEnd w:id="439"/>
      </w:ins>
    </w:p>
    <w:p w14:paraId="2EBD2C15" w14:textId="77777777" w:rsidR="00F32155" w:rsidRPr="004D4B3C" w:rsidRDefault="00F32155" w:rsidP="00F32155">
      <w:pPr>
        <w:spacing w:after="0" w:line="360" w:lineRule="auto"/>
        <w:rPr>
          <w:ins w:id="441" w:author="Alexandru Martinas" w:date="2018-06-25T17:22:00Z"/>
          <w:sz w:val="24"/>
          <w:szCs w:val="24"/>
          <w:lang w:val="ro-RO"/>
        </w:rPr>
      </w:pPr>
    </w:p>
    <w:p w14:paraId="2A50F52D" w14:textId="77777777" w:rsidR="00F32155" w:rsidRPr="00E9272D" w:rsidRDefault="00F32155" w:rsidP="00F32155">
      <w:pPr>
        <w:spacing w:after="0" w:line="360" w:lineRule="auto"/>
        <w:jc w:val="both"/>
        <w:rPr>
          <w:ins w:id="442" w:author="Alexandru Martinas" w:date="2018-06-25T17:22:00Z"/>
          <w:sz w:val="24"/>
        </w:rPr>
      </w:pPr>
      <w:ins w:id="443" w:author="Alexandru Martinas" w:date="2018-06-25T17:22:00Z">
        <w:r w:rsidRPr="0081391D">
          <w:rPr>
            <w:lang w:val="ro-RO"/>
          </w:rPr>
          <w:tab/>
        </w:r>
        <w:r>
          <w:rPr>
            <w:sz w:val="24"/>
            <w:lang w:val="ro-RO"/>
          </w:rPr>
          <w:t>Amazon Rekognition este un serviciu AWS destinat procesării de imagini și conținut video, simplu și ușor de folosit. Tot ceea ce trebuie sa faci este să îi oferi o imagine sau un video iar el va detecta obiecte, text, activități sau oameni în funcție de necesarul tău ca utilizator.[10]</w:t>
        </w:r>
      </w:ins>
    </w:p>
    <w:p w14:paraId="7EDA8720" w14:textId="77777777" w:rsidR="00F32155" w:rsidRDefault="00F32155" w:rsidP="00F32155">
      <w:pPr>
        <w:spacing w:after="0" w:line="360" w:lineRule="auto"/>
        <w:ind w:firstLine="720"/>
        <w:jc w:val="both"/>
        <w:rPr>
          <w:ins w:id="444" w:author="Alexandru Martinas" w:date="2018-06-25T17:22:00Z"/>
          <w:noProof/>
          <w:sz w:val="24"/>
          <w:lang w:val="ro-RO"/>
        </w:rPr>
      </w:pPr>
      <w:ins w:id="445" w:author="Alexandru Martinas" w:date="2018-06-25T17:22:00Z">
        <w:r>
          <w:rPr>
            <w:sz w:val="24"/>
            <w:lang w:val="ro-RO"/>
          </w:rPr>
          <w:t xml:space="preserve">Ceea ce ne-a motivat să îl folosim însă este funcția de recunoaștere faciala. Amazon Rekognition poate recunoaste, analiza și compara fețe cu o acuratețe foarte mare atât din poze cât și din video-uri. </w:t>
        </w:r>
        <w:r>
          <w:rPr>
            <w:noProof/>
            <w:sz w:val="24"/>
            <w:lang w:val="ro-RO"/>
          </w:rPr>
          <w:t xml:space="preserve">Pe lângă recunoasterea faciala, Amazon Rekognition pune la dispoziție o funcție ce returnează un set de etichete identificate într-o imagine. Etichetele pot fi reprezentate de obiecte, acțiuni, concepte sau activități. </w:t>
        </w:r>
        <w:r>
          <w:rPr>
            <w:sz w:val="24"/>
            <w:lang w:val="ro-RO"/>
          </w:rPr>
          <w:t>Este integrat cu serviciul de stocare S3 ceea ce îl face și mai usor de folosit. Serviciul este antrenat în mod constant pe noi date pentru ași îmbunătăți acuratețea și a oferi rezultate cât mai exacte.[10] Conform studiilor de pe piața, acest serviciu ofera cele mai bune rezultate în materie de analiză faciala la un preț foarte bun relativ la ceilați competitori.[11] Noi îl vom folosi pentru a procesa imaginile furnizate de camerele de supraveghere în scopul recunoasterii persoanelor care intră în contact cu dispozitivele inteligente pentru a le reda prin intermediul acestora preferințele lor. De asemenea, vom analiza imaginile pentru a recunoaste diferite scene importante pentru utilizator sau evenimente care pot pune în pericol siguranța lui sau a mediului supravegheat (e.g hoți).</w:t>
        </w:r>
      </w:ins>
    </w:p>
    <w:p w14:paraId="207ED747" w14:textId="77777777" w:rsidR="00F32155" w:rsidRDefault="00F32155" w:rsidP="00F32155">
      <w:pPr>
        <w:spacing w:after="0" w:line="360" w:lineRule="auto"/>
        <w:ind w:firstLine="720"/>
        <w:jc w:val="both"/>
        <w:rPr>
          <w:ins w:id="446" w:author="Alexandru Martinas" w:date="2018-06-25T17:22:00Z"/>
          <w:sz w:val="24"/>
          <w:lang w:val="ro-RO"/>
        </w:rPr>
      </w:pPr>
    </w:p>
    <w:p w14:paraId="3D1593FD" w14:textId="15183DD5" w:rsidR="00F32155" w:rsidRDefault="00F32155" w:rsidP="00F32155">
      <w:pPr>
        <w:pStyle w:val="Heading3"/>
        <w:rPr>
          <w:ins w:id="447" w:author="Alexandru Martinas" w:date="2018-06-25T17:22:00Z"/>
          <w:lang w:val="ro-RO"/>
        </w:rPr>
      </w:pPr>
      <w:bookmarkStart w:id="448" w:name="_Toc517825257"/>
      <w:ins w:id="449" w:author="Alexandru Martinas" w:date="2018-06-25T17:22:00Z">
        <w:r>
          <w:rPr>
            <w:lang w:val="ro-RO"/>
          </w:rPr>
          <w:t>3.3.3 Simple Notification Service</w:t>
        </w:r>
        <w:bookmarkEnd w:id="448"/>
      </w:ins>
    </w:p>
    <w:p w14:paraId="7FDB188A" w14:textId="77777777" w:rsidR="00F32155" w:rsidRPr="00876005" w:rsidRDefault="00F32155" w:rsidP="00F32155">
      <w:pPr>
        <w:rPr>
          <w:ins w:id="450" w:author="Alexandru Martinas" w:date="2018-06-25T17:22:00Z"/>
          <w:lang w:val="ro-RO"/>
        </w:rPr>
      </w:pPr>
    </w:p>
    <w:p w14:paraId="134958DA" w14:textId="77777777" w:rsidR="00F32155" w:rsidRDefault="00F32155" w:rsidP="00F32155">
      <w:pPr>
        <w:spacing w:line="360" w:lineRule="auto"/>
        <w:rPr>
          <w:ins w:id="451" w:author="Alexandru Martinas" w:date="2018-06-25T17:22:00Z"/>
          <w:sz w:val="24"/>
        </w:rPr>
      </w:pPr>
      <w:ins w:id="452" w:author="Alexandru Martinas" w:date="2018-06-25T17:22:00Z">
        <w:r>
          <w:rPr>
            <w:lang w:val="ro-RO"/>
          </w:rPr>
          <w:tab/>
        </w:r>
        <w:r>
          <w:rPr>
            <w:sz w:val="24"/>
            <w:lang w:val="ro-RO"/>
          </w:rPr>
          <w:t xml:space="preserve">Simple Notification Service (SNS) este un serviciu flexibil destinat trimterii/primirii de notificari de tipul </w:t>
        </w:r>
        <w:r>
          <w:rPr>
            <w:i/>
            <w:sz w:val="24"/>
            <w:lang w:val="ro-RO"/>
          </w:rPr>
          <w:t xml:space="preserve">push notifications </w:t>
        </w:r>
        <w:r>
          <w:rPr>
            <w:sz w:val="24"/>
            <w:lang w:val="ro-RO"/>
          </w:rPr>
          <w:t xml:space="preserve">sau SMS. Este o soluție foarte bună pentru aplicații </w:t>
        </w:r>
        <w:r>
          <w:rPr>
            <w:sz w:val="24"/>
            <w:lang w:val="ro-RO"/>
          </w:rPr>
          <w:lastRenderedPageBreak/>
          <w:t xml:space="preserve">decuplate sub forma de microservicii, sisteme distribuite sau aplicații </w:t>
        </w:r>
        <w:r>
          <w:rPr>
            <w:i/>
            <w:sz w:val="24"/>
            <w:lang w:val="ro-RO"/>
          </w:rPr>
          <w:t>serverless</w:t>
        </w:r>
        <w:r>
          <w:rPr>
            <w:sz w:val="24"/>
            <w:lang w:val="ro-RO"/>
          </w:rPr>
          <w:t xml:space="preserve">. Pune la dispoziție o multitudine de subscripții permițându-ți să trimiți mesaje unor </w:t>
        </w:r>
        <w:r>
          <w:rPr>
            <w:i/>
            <w:sz w:val="24"/>
            <w:lang w:val="ro-RO"/>
          </w:rPr>
          <w:t>endoint-</w:t>
        </w:r>
        <w:r>
          <w:rPr>
            <w:sz w:val="24"/>
            <w:lang w:val="ro-RO"/>
          </w:rPr>
          <w:t>uri HTTP sau altor servicii AWS precum Amazon EC2, Amazon S3 sau Amazon CloudWatch. Este o soluție simpla și eficientă din punct de vedere al costului pentru a trimite notificari dispozitivelor de tipul iOS, Android, Fire OS sau Windows.</w:t>
        </w:r>
        <w:r>
          <w:rPr>
            <w:sz w:val="24"/>
          </w:rPr>
          <w:t>[12]</w:t>
        </w:r>
      </w:ins>
    </w:p>
    <w:p w14:paraId="7FE25A44" w14:textId="77777777" w:rsidR="00F32155" w:rsidRDefault="00F32155" w:rsidP="00F32155">
      <w:pPr>
        <w:spacing w:line="360" w:lineRule="auto"/>
        <w:ind w:firstLine="720"/>
        <w:rPr>
          <w:ins w:id="453" w:author="Alexandru Martinas" w:date="2018-06-25T17:22:00Z"/>
          <w:sz w:val="24"/>
          <w:lang w:val="ro-RO"/>
        </w:rPr>
      </w:pPr>
      <w:ins w:id="454" w:author="Alexandru Martinas" w:date="2018-06-25T17:22:00Z">
        <w:r>
          <w:rPr>
            <w:sz w:val="24"/>
            <w:lang w:val="ro-RO"/>
          </w:rPr>
          <w:t xml:space="preserve"> Noi am ales acest serviciu pentru trimiterea de SMS-uri utilizatorilor în special pentru cazurile în care sistemul identifică o situație periculoasă în zona monitorizată.  Astfel, utilizatorul este notificat chiar daca nu foloseste aplicația sau nu este conectat la internet. Prin această metodă, sistemul îi poate notifica și pe apropiații acestuia ceea ce mareste șansa ca mesajul să fie citit de cineva în caz că utilizatorul primar nu este disponibil. În cazul unor situații periculoase, acest lucru este vital.</w:t>
        </w:r>
      </w:ins>
    </w:p>
    <w:p w14:paraId="29ADCFF3" w14:textId="77777777" w:rsidR="00F32155" w:rsidRPr="00F82743" w:rsidRDefault="00F32155" w:rsidP="00F32155">
      <w:pPr>
        <w:spacing w:line="360" w:lineRule="auto"/>
        <w:ind w:firstLine="720"/>
        <w:rPr>
          <w:ins w:id="455" w:author="Alexandru Martinas" w:date="2018-06-25T17:22:00Z"/>
        </w:rPr>
      </w:pPr>
    </w:p>
    <w:p w14:paraId="0C0F70D3" w14:textId="10A5FCB8" w:rsidR="00F32155" w:rsidRPr="00B8293D" w:rsidRDefault="00F32155" w:rsidP="00F32155">
      <w:pPr>
        <w:pStyle w:val="Heading2"/>
        <w:spacing w:line="360" w:lineRule="auto"/>
        <w:rPr>
          <w:ins w:id="456" w:author="Alexandru Martinas" w:date="2018-06-25T17:22:00Z"/>
          <w:lang w:val="ro-RO"/>
        </w:rPr>
      </w:pPr>
      <w:bookmarkStart w:id="457" w:name="_Toc517825258"/>
      <w:ins w:id="458" w:author="Alexandru Martinas" w:date="2018-06-25T17:22:00Z">
        <w:r>
          <w:rPr>
            <w:lang w:val="ro-RO"/>
          </w:rPr>
          <w:t>3.4 Push Notification</w:t>
        </w:r>
        <w:bookmarkEnd w:id="457"/>
      </w:ins>
    </w:p>
    <w:p w14:paraId="4768166F" w14:textId="77777777" w:rsidR="00F32155" w:rsidRPr="0081391D" w:rsidRDefault="00F32155" w:rsidP="00F32155">
      <w:pPr>
        <w:spacing w:after="0" w:line="360" w:lineRule="auto"/>
        <w:rPr>
          <w:ins w:id="459" w:author="Alexandru Martinas" w:date="2018-06-25T17:22:00Z"/>
          <w:sz w:val="24"/>
          <w:lang w:val="ro-RO"/>
        </w:rPr>
      </w:pPr>
    </w:p>
    <w:p w14:paraId="7F317A9C" w14:textId="77777777" w:rsidR="00F32155" w:rsidRDefault="00F32155" w:rsidP="00F32155">
      <w:pPr>
        <w:spacing w:after="0" w:line="360" w:lineRule="auto"/>
        <w:jc w:val="both"/>
        <w:rPr>
          <w:ins w:id="460" w:author="Alexandru Martinas" w:date="2018-06-25T17:22:00Z"/>
          <w:sz w:val="24"/>
          <w:lang w:val="ro-RO"/>
        </w:rPr>
      </w:pPr>
      <w:ins w:id="461" w:author="Alexandru Martinas" w:date="2018-06-25T17:22:00Z">
        <w:r>
          <w:rPr>
            <w:sz w:val="24"/>
            <w:lang w:val="ro-RO"/>
          </w:rPr>
          <w:tab/>
        </w:r>
        <w:r>
          <w:rPr>
            <w:i/>
            <w:sz w:val="24"/>
            <w:lang w:val="ro-RO"/>
          </w:rPr>
          <w:t>Push notification</w:t>
        </w:r>
        <w:r>
          <w:rPr>
            <w:sz w:val="24"/>
            <w:lang w:val="ro-RO"/>
          </w:rPr>
          <w:t xml:space="preserve"> este un mesaj care apare pe dispozitivele mobile sau browsere în urma trimiterii lor de către o aplicație. Acestea din urmă le pot trimite oricând, fără a fi necesar ca utilizatorii să folosească aplicatiile în momentul respectiv. Pentru ca utilizatorii să poată primi acest tip de notificare, ei trebuie să accepte ca browser-ul să primească </w:t>
        </w:r>
        <w:r>
          <w:rPr>
            <w:i/>
            <w:sz w:val="24"/>
            <w:lang w:val="ro-RO"/>
          </w:rPr>
          <w:t xml:space="preserve">push notifications </w:t>
        </w:r>
        <w:r>
          <w:rPr>
            <w:sz w:val="24"/>
            <w:lang w:val="ro-RO"/>
          </w:rPr>
          <w:t xml:space="preserve"> de la aplicație. Odată ce permisiunile au fost oferite, de fiecare dată când aplicația trimite o notificare, ea va fi interceptată de browser.[13] Dacă browserul nu este deschis, notificarea va fi stocată și afișată la următoarea pornire. </w:t>
        </w:r>
      </w:ins>
    </w:p>
    <w:p w14:paraId="2839AE28" w14:textId="77777777" w:rsidR="00F32155" w:rsidRDefault="00F32155" w:rsidP="00F32155">
      <w:pPr>
        <w:spacing w:after="0" w:line="360" w:lineRule="auto"/>
        <w:jc w:val="both"/>
        <w:rPr>
          <w:ins w:id="462" w:author="Alexandru Martinas" w:date="2018-06-25T17:22:00Z"/>
          <w:sz w:val="24"/>
          <w:lang w:val="ro-RO"/>
        </w:rPr>
      </w:pPr>
      <w:ins w:id="463" w:author="Alexandru Martinas" w:date="2018-06-25T17:22:00Z">
        <w:r>
          <w:rPr>
            <w:sz w:val="24"/>
            <w:lang w:val="ro-RO"/>
          </w:rPr>
          <w:tab/>
          <w:t>Am decis să folosim acest tip de notificări deoarece utilizatorul poate primi mesaje chiar și atunci când nu interacționează cu aplicația la momentul trimiterii acesteia. Astfel, utilizatorul este ținut la curent cu toate evenimentele din sistem în timp real.</w:t>
        </w:r>
      </w:ins>
    </w:p>
    <w:p w14:paraId="47DAF532" w14:textId="77777777" w:rsidR="00F32155" w:rsidRDefault="00F32155" w:rsidP="00F32155">
      <w:pPr>
        <w:spacing w:after="0" w:line="360" w:lineRule="auto"/>
        <w:ind w:firstLine="720"/>
        <w:jc w:val="both"/>
        <w:rPr>
          <w:ins w:id="464" w:author="Alexandru Martinas" w:date="2018-06-25T17:22:00Z"/>
          <w:sz w:val="24"/>
          <w:lang w:val="ro-RO"/>
        </w:rPr>
      </w:pPr>
    </w:p>
    <w:p w14:paraId="35FD4FA3" w14:textId="77777777" w:rsidR="00F32155" w:rsidRDefault="00F32155" w:rsidP="00C95BE6">
      <w:pPr>
        <w:rPr>
          <w:ins w:id="465" w:author="Alexandru Martinas" w:date="2018-06-25T17:22:00Z"/>
        </w:rPr>
      </w:pPr>
      <w:ins w:id="466" w:author="Alexandru Martinas" w:date="2018-06-25T17:22:00Z">
        <w:r>
          <w:rPr>
            <w:noProof/>
          </w:rPr>
          <w:lastRenderedPageBreak/>
          <w:drawing>
            <wp:inline distT="0" distB="0" distL="0" distR="0" wp14:anchorId="29B781FC" wp14:editId="00027B70">
              <wp:extent cx="6042660" cy="3870746"/>
              <wp:effectExtent l="0" t="0" r="0" b="0"/>
              <wp:docPr id="11" name="Picture 11" descr="Image result for web push notifications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web push notifications diagram"/>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119041" cy="3919673"/>
                      </a:xfrm>
                      <a:prstGeom prst="rect">
                        <a:avLst/>
                      </a:prstGeom>
                      <a:noFill/>
                      <a:ln>
                        <a:noFill/>
                      </a:ln>
                    </pic:spPr>
                  </pic:pic>
                </a:graphicData>
              </a:graphic>
            </wp:inline>
          </w:drawing>
        </w:r>
      </w:ins>
    </w:p>
    <w:p w14:paraId="51E4FD33" w14:textId="77777777" w:rsidR="00F32155" w:rsidRDefault="00F32155" w:rsidP="00F32155">
      <w:pPr>
        <w:pStyle w:val="Caption"/>
        <w:spacing w:line="360" w:lineRule="auto"/>
        <w:jc w:val="center"/>
        <w:rPr>
          <w:ins w:id="467" w:author="Alexandru Martinas" w:date="2018-06-25T17:22:00Z"/>
          <w:lang w:val="ro-RO"/>
        </w:rPr>
      </w:pPr>
      <w:ins w:id="468" w:author="Alexandru Martinas" w:date="2018-06-25T17:22:00Z">
        <w:r>
          <w:t xml:space="preserve">Figure </w:t>
        </w:r>
        <w:r>
          <w:fldChar w:fldCharType="begin"/>
        </w:r>
        <w:r>
          <w:instrText xml:space="preserve"> SEQ Figure \* ARABIC </w:instrText>
        </w:r>
        <w:r>
          <w:fldChar w:fldCharType="separate"/>
        </w:r>
        <w:r>
          <w:rPr>
            <w:noProof/>
          </w:rPr>
          <w:t>1</w:t>
        </w:r>
        <w:r>
          <w:rPr>
            <w:noProof/>
          </w:rPr>
          <w:fldChar w:fldCharType="end"/>
        </w:r>
        <w:r>
          <w:t xml:space="preserve"> </w:t>
        </w:r>
        <w:r>
          <w:rPr>
            <w:lang w:val="ro-RO"/>
          </w:rPr>
          <w:t>Modul</w:t>
        </w:r>
        <w:r w:rsidRPr="00BA4271">
          <w:rPr>
            <w:lang w:val="ro-RO"/>
          </w:rPr>
          <w:t xml:space="preserve"> de notificare a utilizatorilor</w:t>
        </w:r>
        <w:r>
          <w:rPr>
            <w:lang w:val="ro-RO"/>
          </w:rPr>
          <w:t xml:space="preserve"> folosind push notifications</w:t>
        </w:r>
      </w:ins>
    </w:p>
    <w:p w14:paraId="58D27753" w14:textId="77777777" w:rsidR="00F32155" w:rsidRPr="00CA2FCF" w:rsidRDefault="00F32155" w:rsidP="00F32155">
      <w:pPr>
        <w:pStyle w:val="Caption"/>
        <w:spacing w:line="360" w:lineRule="auto"/>
        <w:jc w:val="center"/>
        <w:rPr>
          <w:ins w:id="469" w:author="Alexandru Martinas" w:date="2018-06-25T17:22:00Z"/>
          <w:lang w:val="ro-RO"/>
        </w:rPr>
      </w:pPr>
      <w:ins w:id="470" w:author="Alexandru Martinas" w:date="2018-06-25T17:22:00Z">
        <w:r>
          <w:rPr>
            <w:lang w:val="ro-RO"/>
          </w:rPr>
          <w:t xml:space="preserve">  </w:t>
        </w:r>
        <w:r w:rsidRPr="0097007D">
          <w:rPr>
            <w:lang w:val="ro-RO"/>
          </w:rPr>
          <w:t>https://i.stack.imgur.com/DzEDv.jpg</w:t>
        </w:r>
      </w:ins>
    </w:p>
    <w:p w14:paraId="1D389747" w14:textId="77777777" w:rsidR="00F32155" w:rsidRDefault="00F32155" w:rsidP="00F32155">
      <w:pPr>
        <w:spacing w:after="0" w:line="360" w:lineRule="auto"/>
        <w:ind w:left="384" w:firstLine="336"/>
        <w:rPr>
          <w:ins w:id="471" w:author="Alexandru Martinas" w:date="2018-06-25T17:22:00Z"/>
          <w:sz w:val="24"/>
          <w:szCs w:val="24"/>
          <w:lang w:val="ro-RO"/>
        </w:rPr>
      </w:pPr>
      <w:ins w:id="472" w:author="Alexandru Martinas" w:date="2018-06-25T17:22:00Z">
        <w:r w:rsidRPr="00F8572D">
          <w:rPr>
            <w:sz w:val="24"/>
            <w:szCs w:val="24"/>
            <w:lang w:val="ro-RO"/>
          </w:rPr>
          <w:t xml:space="preserve">  </w:t>
        </w:r>
      </w:ins>
    </w:p>
    <w:p w14:paraId="1F103664" w14:textId="77777777" w:rsidR="00F32155" w:rsidRDefault="00F32155" w:rsidP="00F32155">
      <w:pPr>
        <w:spacing w:after="0" w:line="360" w:lineRule="auto"/>
        <w:ind w:left="384" w:firstLine="336"/>
        <w:rPr>
          <w:ins w:id="473" w:author="Alexandru Martinas" w:date="2018-06-25T17:22:00Z"/>
          <w:sz w:val="24"/>
          <w:szCs w:val="24"/>
          <w:lang w:val="ro-RO"/>
        </w:rPr>
      </w:pPr>
    </w:p>
    <w:p w14:paraId="4C036BA0" w14:textId="77777777" w:rsidR="00F32155" w:rsidRDefault="00F32155" w:rsidP="00F32155">
      <w:pPr>
        <w:spacing w:after="0" w:line="360" w:lineRule="auto"/>
        <w:ind w:left="384" w:firstLine="336"/>
        <w:rPr>
          <w:ins w:id="474" w:author="Alexandru Martinas" w:date="2018-06-25T17:22:00Z"/>
          <w:sz w:val="24"/>
          <w:szCs w:val="24"/>
          <w:lang w:val="ro-RO"/>
        </w:rPr>
      </w:pPr>
    </w:p>
    <w:p w14:paraId="3A44B609" w14:textId="77777777" w:rsidR="00F32155" w:rsidRDefault="00F32155" w:rsidP="00F32155">
      <w:pPr>
        <w:spacing w:after="0" w:line="360" w:lineRule="auto"/>
        <w:ind w:left="384" w:firstLine="336"/>
        <w:rPr>
          <w:ins w:id="475" w:author="Alexandru Martinas" w:date="2018-06-25T17:22:00Z"/>
          <w:sz w:val="24"/>
          <w:szCs w:val="24"/>
          <w:lang w:val="ro-RO"/>
        </w:rPr>
      </w:pPr>
    </w:p>
    <w:p w14:paraId="79085A19" w14:textId="77777777" w:rsidR="00F32155" w:rsidRDefault="00F32155" w:rsidP="00F32155">
      <w:pPr>
        <w:spacing w:after="0" w:line="360" w:lineRule="auto"/>
        <w:ind w:left="384" w:firstLine="336"/>
        <w:rPr>
          <w:ins w:id="476" w:author="Alexandru Martinas" w:date="2018-06-25T17:22:00Z"/>
          <w:sz w:val="24"/>
          <w:szCs w:val="24"/>
          <w:lang w:val="ro-RO"/>
        </w:rPr>
      </w:pPr>
    </w:p>
    <w:p w14:paraId="50756153" w14:textId="77777777" w:rsidR="00F32155" w:rsidRDefault="00F32155" w:rsidP="00F32155">
      <w:pPr>
        <w:spacing w:after="0" w:line="360" w:lineRule="auto"/>
        <w:ind w:left="384" w:firstLine="336"/>
        <w:rPr>
          <w:ins w:id="477" w:author="Alexandru Martinas" w:date="2018-06-25T17:22:00Z"/>
          <w:sz w:val="24"/>
          <w:szCs w:val="24"/>
          <w:lang w:val="ro-RO"/>
        </w:rPr>
      </w:pPr>
    </w:p>
    <w:p w14:paraId="42238AE3" w14:textId="77777777" w:rsidR="00F32155" w:rsidRDefault="00F32155" w:rsidP="00F32155">
      <w:pPr>
        <w:spacing w:after="0" w:line="360" w:lineRule="auto"/>
        <w:ind w:left="384" w:firstLine="336"/>
        <w:rPr>
          <w:ins w:id="478" w:author="Alexandru Martinas" w:date="2018-06-25T17:22:00Z"/>
          <w:sz w:val="24"/>
          <w:szCs w:val="24"/>
          <w:lang w:val="ro-RO"/>
        </w:rPr>
      </w:pPr>
    </w:p>
    <w:p w14:paraId="68940938" w14:textId="77777777" w:rsidR="00F32155" w:rsidRDefault="00F32155" w:rsidP="00F32155">
      <w:pPr>
        <w:spacing w:after="0" w:line="360" w:lineRule="auto"/>
        <w:ind w:left="384" w:firstLine="336"/>
        <w:rPr>
          <w:ins w:id="479" w:author="Alexandru Martinas" w:date="2018-06-25T17:22:00Z"/>
          <w:sz w:val="24"/>
          <w:szCs w:val="24"/>
          <w:lang w:val="ro-RO"/>
        </w:rPr>
      </w:pPr>
    </w:p>
    <w:p w14:paraId="1232929F" w14:textId="77777777" w:rsidR="00F32155" w:rsidRDefault="00F32155" w:rsidP="00F32155">
      <w:pPr>
        <w:spacing w:after="0" w:line="360" w:lineRule="auto"/>
        <w:ind w:left="384" w:firstLine="336"/>
        <w:rPr>
          <w:ins w:id="480" w:author="Alexandru Martinas" w:date="2018-06-25T17:22:00Z"/>
          <w:sz w:val="24"/>
          <w:szCs w:val="24"/>
          <w:lang w:val="ro-RO"/>
        </w:rPr>
      </w:pPr>
    </w:p>
    <w:p w14:paraId="392F991B" w14:textId="77777777" w:rsidR="00F32155" w:rsidRDefault="00F32155" w:rsidP="00F32155">
      <w:pPr>
        <w:spacing w:after="0" w:line="360" w:lineRule="auto"/>
        <w:ind w:left="384" w:firstLine="336"/>
        <w:rPr>
          <w:ins w:id="481" w:author="Alexandru Martinas" w:date="2018-06-25T17:22:00Z"/>
          <w:sz w:val="24"/>
          <w:szCs w:val="24"/>
          <w:lang w:val="ro-RO"/>
        </w:rPr>
      </w:pPr>
    </w:p>
    <w:p w14:paraId="72117540" w14:textId="77777777" w:rsidR="00F32155" w:rsidRDefault="00F32155" w:rsidP="00F32155">
      <w:pPr>
        <w:spacing w:after="0" w:line="360" w:lineRule="auto"/>
        <w:ind w:left="384" w:firstLine="336"/>
        <w:rPr>
          <w:ins w:id="482" w:author="Alexandru Martinas" w:date="2018-06-25T17:22:00Z"/>
          <w:sz w:val="24"/>
          <w:szCs w:val="24"/>
          <w:lang w:val="ro-RO"/>
        </w:rPr>
      </w:pPr>
    </w:p>
    <w:p w14:paraId="22CC0D4A" w14:textId="77777777" w:rsidR="00F32155" w:rsidRDefault="00F32155" w:rsidP="00F32155">
      <w:pPr>
        <w:spacing w:after="0" w:line="360" w:lineRule="auto"/>
        <w:ind w:left="384" w:firstLine="336"/>
        <w:rPr>
          <w:ins w:id="483" w:author="Alexandru Martinas" w:date="2018-06-25T17:22:00Z"/>
          <w:sz w:val="24"/>
          <w:szCs w:val="24"/>
          <w:lang w:val="ro-RO"/>
        </w:rPr>
      </w:pPr>
    </w:p>
    <w:p w14:paraId="09269F3C" w14:textId="77777777" w:rsidR="00F32155" w:rsidRPr="0081391D" w:rsidRDefault="00F32155" w:rsidP="00F32155">
      <w:pPr>
        <w:spacing w:after="0" w:line="360" w:lineRule="auto"/>
        <w:ind w:left="384" w:firstLine="336"/>
        <w:rPr>
          <w:ins w:id="484" w:author="Alexandru Martinas" w:date="2018-06-25T17:22:00Z"/>
          <w:sz w:val="24"/>
          <w:szCs w:val="24"/>
          <w:lang w:val="ro-RO"/>
        </w:rPr>
      </w:pPr>
    </w:p>
    <w:p w14:paraId="13B37211" w14:textId="77777777" w:rsidR="00F32155" w:rsidRPr="00F32155" w:rsidRDefault="00F32155" w:rsidP="00053172">
      <w:pPr>
        <w:spacing w:line="360" w:lineRule="auto"/>
        <w:ind w:firstLine="720"/>
        <w:jc w:val="both"/>
        <w:rPr>
          <w:ins w:id="485" w:author="Alexandru Martinas" w:date="2018-06-25T17:22:00Z"/>
          <w:sz w:val="24"/>
          <w:szCs w:val="24"/>
          <w:lang w:val="ro-RO"/>
          <w:rPrChange w:id="486" w:author="Alexandru Martinas" w:date="2018-06-25T17:22:00Z">
            <w:rPr>
              <w:ins w:id="487" w:author="Alexandru Martinas" w:date="2018-06-25T17:22:00Z"/>
              <w:sz w:val="24"/>
              <w:szCs w:val="24"/>
            </w:rPr>
          </w:rPrChange>
        </w:rPr>
      </w:pPr>
    </w:p>
    <w:p w14:paraId="2557BBCF" w14:textId="4DC3FA2A" w:rsidR="00E65303" w:rsidRDefault="007F0B6C" w:rsidP="00952A2C">
      <w:pPr>
        <w:pStyle w:val="Heading1"/>
        <w:spacing w:after="120" w:line="360" w:lineRule="auto"/>
        <w:rPr>
          <w:ins w:id="488" w:author="Alexandru Martinas" w:date="2018-06-25T18:34:00Z"/>
          <w:lang w:val="ro-RO"/>
        </w:rPr>
      </w:pPr>
      <w:bookmarkStart w:id="489" w:name="_Toc517825259"/>
      <w:ins w:id="490" w:author="Alexandru Martinas" w:date="2018-06-25T18:34:00Z">
        <w:r>
          <w:rPr>
            <w:lang w:val="ro-RO"/>
          </w:rPr>
          <w:t>4</w:t>
        </w:r>
        <w:r w:rsidR="00FE3747">
          <w:rPr>
            <w:lang w:val="ro-RO"/>
          </w:rPr>
          <w:t>.I</w:t>
        </w:r>
        <w:r w:rsidR="00E65303">
          <w:rPr>
            <w:lang w:val="ro-RO"/>
          </w:rPr>
          <w:t>mplementare</w:t>
        </w:r>
        <w:bookmarkEnd w:id="489"/>
      </w:ins>
    </w:p>
    <w:p w14:paraId="70E069BE" w14:textId="77777777" w:rsidR="00E65303" w:rsidRPr="005A6458" w:rsidRDefault="00E65303" w:rsidP="00E65303">
      <w:pPr>
        <w:rPr>
          <w:ins w:id="491" w:author="Alexandru Martinas" w:date="2018-06-25T18:34:00Z"/>
          <w:lang w:val="ro-RO"/>
        </w:rPr>
        <w:pPrChange w:id="492" w:author="Alexandru Martinas" w:date="2018-06-25T18:35:00Z">
          <w:pPr>
            <w:pStyle w:val="Heading1"/>
            <w:spacing w:after="120" w:line="360" w:lineRule="auto"/>
            <w:ind w:firstLine="720"/>
          </w:pPr>
        </w:pPrChange>
      </w:pPr>
    </w:p>
    <w:p w14:paraId="21397AB8" w14:textId="77777777" w:rsidR="00D622A4" w:rsidRDefault="00830AE4" w:rsidP="00952A2C">
      <w:pPr>
        <w:spacing w:line="360" w:lineRule="auto"/>
        <w:ind w:firstLine="720"/>
        <w:jc w:val="both"/>
        <w:rPr>
          <w:ins w:id="493" w:author="Alexandru Martinas" w:date="2018-06-26T17:24:00Z"/>
          <w:sz w:val="24"/>
          <w:szCs w:val="24"/>
          <w:lang w:val="ro-RO"/>
        </w:rPr>
        <w:pPrChange w:id="494" w:author="Alexandru Martinas" w:date="2018-06-26T17:11:00Z">
          <w:pPr>
            <w:spacing w:line="360" w:lineRule="auto"/>
            <w:ind w:firstLine="720"/>
            <w:jc w:val="both"/>
          </w:pPr>
        </w:pPrChange>
      </w:pPr>
      <w:ins w:id="495" w:author="Alexandru Martinas" w:date="2018-06-25T23:17:00Z">
        <w:r>
          <w:rPr>
            <w:sz w:val="24"/>
            <w:szCs w:val="24"/>
            <w:lang w:val="ro-RO"/>
          </w:rPr>
          <w:t>Aplicația a fost dezvlota</w:t>
        </w:r>
        <w:r w:rsidR="00FE3747">
          <w:rPr>
            <w:sz w:val="24"/>
            <w:szCs w:val="24"/>
            <w:lang w:val="ro-RO"/>
          </w:rPr>
          <w:t>tă folosind framework-ul Django at</w:t>
        </w:r>
      </w:ins>
      <w:ins w:id="496" w:author="Alexandru Martinas" w:date="2018-06-26T16:03:00Z">
        <w:r w:rsidR="00FE3747">
          <w:rPr>
            <w:sz w:val="24"/>
            <w:szCs w:val="24"/>
            <w:lang w:val="ro-RO"/>
          </w:rPr>
          <w:t xml:space="preserve">ât pe partea de server cât si pe partea de client. </w:t>
        </w:r>
      </w:ins>
      <w:ins w:id="497" w:author="Alexandru Martinas" w:date="2018-06-26T16:04:00Z">
        <w:r w:rsidR="00FE3747">
          <w:rPr>
            <w:sz w:val="24"/>
            <w:szCs w:val="24"/>
            <w:lang w:val="ro-RO"/>
          </w:rPr>
          <w:t>Foloseste ca limbaj de programare Python ceea ce face ca partea de delopement să fie foarte rapidă și usor de înțeles.</w:t>
        </w:r>
      </w:ins>
      <w:ins w:id="498" w:author="Alexandru Martinas" w:date="2018-06-26T16:54:00Z">
        <w:r w:rsidR="00172477">
          <w:rPr>
            <w:sz w:val="24"/>
            <w:szCs w:val="24"/>
            <w:lang w:val="ro-RO"/>
          </w:rPr>
          <w:t xml:space="preserve"> Pe partea de server s-a ales o arhitectur</w:t>
        </w:r>
      </w:ins>
      <w:ins w:id="499" w:author="Alexandru Martinas" w:date="2018-06-26T16:55:00Z">
        <w:r w:rsidR="00172477">
          <w:rPr>
            <w:sz w:val="24"/>
            <w:szCs w:val="24"/>
            <w:lang w:val="ro-RO"/>
          </w:rPr>
          <w:t>ă de tip REST</w:t>
        </w:r>
      </w:ins>
      <w:ins w:id="500" w:author="Alexandru Martinas" w:date="2018-06-26T16:56:00Z">
        <w:r w:rsidR="00BE00F9">
          <w:rPr>
            <w:sz w:val="24"/>
            <w:szCs w:val="24"/>
            <w:lang w:val="ro-RO"/>
          </w:rPr>
          <w:t xml:space="preserve"> </w:t>
        </w:r>
      </w:ins>
      <w:ins w:id="501" w:author="Alexandru Martinas" w:date="2018-06-26T17:02:00Z">
        <w:r w:rsidR="00BE00F9">
          <w:rPr>
            <w:sz w:val="24"/>
            <w:szCs w:val="24"/>
            <w:lang w:val="ro-RO"/>
          </w:rPr>
          <w:t xml:space="preserve">ce permite o comunicare </w:t>
        </w:r>
      </w:ins>
      <w:ins w:id="502" w:author="Alexandru Martinas" w:date="2018-06-26T17:03:00Z">
        <w:r w:rsidR="00BE00F9">
          <w:rPr>
            <w:i/>
            <w:sz w:val="24"/>
            <w:szCs w:val="24"/>
            <w:lang w:val="ro-RO"/>
          </w:rPr>
          <w:t>stateless</w:t>
        </w:r>
        <w:r w:rsidR="00BE00F9">
          <w:rPr>
            <w:sz w:val="24"/>
            <w:szCs w:val="24"/>
            <w:lang w:val="ro-RO"/>
          </w:rPr>
          <w:t xml:space="preserve"> cu clientul.</w:t>
        </w:r>
      </w:ins>
      <w:ins w:id="503" w:author="Alexandru Martinas" w:date="2018-06-26T17:09:00Z">
        <w:r w:rsidR="00D622A4">
          <w:rPr>
            <w:sz w:val="24"/>
            <w:szCs w:val="24"/>
            <w:lang w:val="ro-RO"/>
          </w:rPr>
          <w:t xml:space="preserve"> Aceasta se realizează prin cereri HTTP</w:t>
        </w:r>
      </w:ins>
      <w:ins w:id="504" w:author="Alexandru Martinas" w:date="2018-06-26T17:10:00Z">
        <w:r w:rsidR="00D622A4">
          <w:rPr>
            <w:sz w:val="24"/>
            <w:szCs w:val="24"/>
            <w:lang w:val="ro-RO"/>
          </w:rPr>
          <w:t xml:space="preserve"> prin metodele expuse de acest protocol (GET, POST, PUT, DELETE)</w:t>
        </w:r>
      </w:ins>
      <w:ins w:id="505" w:author="Alexandru Martinas" w:date="2018-06-26T17:11:00Z">
        <w:r w:rsidR="00D622A4">
          <w:rPr>
            <w:sz w:val="24"/>
            <w:szCs w:val="24"/>
            <w:lang w:val="ro-RO"/>
          </w:rPr>
          <w:t>.</w:t>
        </w:r>
      </w:ins>
      <w:ins w:id="506" w:author="Alexandru Martinas" w:date="2018-06-26T17:03:00Z">
        <w:r w:rsidR="00BE00F9">
          <w:rPr>
            <w:sz w:val="24"/>
            <w:szCs w:val="24"/>
            <w:lang w:val="ro-RO"/>
          </w:rPr>
          <w:t xml:space="preserve"> </w:t>
        </w:r>
      </w:ins>
      <w:ins w:id="507" w:author="Alexandru Martinas" w:date="2018-06-26T16:54:00Z">
        <w:r w:rsidR="00172477">
          <w:rPr>
            <w:sz w:val="24"/>
            <w:szCs w:val="24"/>
            <w:lang w:val="ro-RO"/>
          </w:rPr>
          <w:t xml:space="preserve"> </w:t>
        </w:r>
      </w:ins>
      <w:ins w:id="508" w:author="Alexandru Martinas" w:date="2018-06-26T16:04:00Z">
        <w:r w:rsidR="00FE3747">
          <w:rPr>
            <w:sz w:val="24"/>
            <w:szCs w:val="24"/>
            <w:lang w:val="ro-RO"/>
          </w:rPr>
          <w:t xml:space="preserve"> </w:t>
        </w:r>
      </w:ins>
    </w:p>
    <w:p w14:paraId="6441B38C" w14:textId="77777777" w:rsidR="005A6458" w:rsidRDefault="005A6458" w:rsidP="00D622A4">
      <w:pPr>
        <w:spacing w:line="360" w:lineRule="auto"/>
        <w:ind w:left="720" w:firstLine="720"/>
        <w:jc w:val="both"/>
        <w:rPr>
          <w:ins w:id="509" w:author="Alexandru Martinas" w:date="2018-06-26T17:20:00Z"/>
          <w:sz w:val="24"/>
          <w:szCs w:val="24"/>
          <w:lang w:val="ro-RO"/>
        </w:rPr>
        <w:pPrChange w:id="510" w:author="Alexandru Martinas" w:date="2018-06-26T17:11:00Z">
          <w:pPr>
            <w:spacing w:line="360" w:lineRule="auto"/>
            <w:ind w:firstLine="720"/>
            <w:jc w:val="both"/>
          </w:pPr>
        </w:pPrChange>
      </w:pPr>
    </w:p>
    <w:p w14:paraId="7C2952D9" w14:textId="7DD2DFDC" w:rsidR="005A6458" w:rsidRDefault="005A6458" w:rsidP="00952A2C">
      <w:pPr>
        <w:pStyle w:val="Heading2"/>
        <w:rPr>
          <w:ins w:id="511" w:author="Alexandru Martinas" w:date="2018-06-26T17:24:00Z"/>
          <w:lang w:val="ro-RO"/>
        </w:rPr>
        <w:pPrChange w:id="512" w:author="Alexandru Martinas" w:date="2018-06-26T17:24:00Z">
          <w:pPr>
            <w:spacing w:line="360" w:lineRule="auto"/>
            <w:ind w:firstLine="720"/>
            <w:jc w:val="both"/>
          </w:pPr>
        </w:pPrChange>
      </w:pPr>
      <w:bookmarkStart w:id="513" w:name="_Toc517825260"/>
      <w:ins w:id="514" w:author="Alexandru Martinas" w:date="2018-06-26T17:20:00Z">
        <w:r>
          <w:rPr>
            <w:lang w:val="ro-RO"/>
          </w:rPr>
          <w:t xml:space="preserve">4.1 </w:t>
        </w:r>
      </w:ins>
      <w:r w:rsidR="00952A2C">
        <w:rPr>
          <w:lang w:val="ro-RO"/>
        </w:rPr>
        <w:t>Resurse</w:t>
      </w:r>
      <w:bookmarkEnd w:id="513"/>
    </w:p>
    <w:p w14:paraId="40464E96" w14:textId="77777777" w:rsidR="005A6458" w:rsidRPr="005A6458" w:rsidRDefault="005A6458" w:rsidP="005A6458">
      <w:pPr>
        <w:rPr>
          <w:ins w:id="515" w:author="Alexandru Martinas" w:date="2018-06-26T17:11:00Z"/>
          <w:lang w:val="ro-RO"/>
        </w:rPr>
        <w:pPrChange w:id="516" w:author="Alexandru Martinas" w:date="2018-06-26T17:24:00Z">
          <w:pPr>
            <w:spacing w:line="360" w:lineRule="auto"/>
            <w:ind w:firstLine="720"/>
            <w:jc w:val="both"/>
          </w:pPr>
        </w:pPrChange>
      </w:pPr>
    </w:p>
    <w:p w14:paraId="717AE7A6" w14:textId="1315BE19" w:rsidR="00952A2C" w:rsidRDefault="00FE3747" w:rsidP="001872B0">
      <w:pPr>
        <w:spacing w:line="360" w:lineRule="auto"/>
        <w:ind w:firstLine="360"/>
        <w:jc w:val="both"/>
        <w:rPr>
          <w:ins w:id="517" w:author="Alexandru Martinas" w:date="2018-06-26T16:46:00Z"/>
          <w:sz w:val="24"/>
          <w:szCs w:val="24"/>
          <w:lang w:val="ro-RO"/>
        </w:rPr>
      </w:pPr>
      <w:ins w:id="518" w:author="Alexandru Martinas" w:date="2018-06-26T16:05:00Z">
        <w:r>
          <w:rPr>
            <w:sz w:val="24"/>
            <w:szCs w:val="24"/>
            <w:lang w:val="ro-RO"/>
          </w:rPr>
          <w:t>A</w:t>
        </w:r>
      </w:ins>
      <w:ins w:id="519" w:author="Alexandru Martinas" w:date="2018-06-26T16:06:00Z">
        <w:r>
          <w:rPr>
            <w:sz w:val="24"/>
            <w:szCs w:val="24"/>
            <w:lang w:val="ro-RO"/>
          </w:rPr>
          <w:t>pl</w:t>
        </w:r>
      </w:ins>
      <w:ins w:id="520" w:author="Alexandru Martinas" w:date="2018-06-26T16:46:00Z">
        <w:r w:rsidR="00172477">
          <w:rPr>
            <w:sz w:val="24"/>
            <w:szCs w:val="24"/>
            <w:lang w:val="ro-RO"/>
          </w:rPr>
          <w:t>i</w:t>
        </w:r>
      </w:ins>
      <w:ins w:id="521" w:author="Alexandru Martinas" w:date="2018-06-26T16:06:00Z">
        <w:r>
          <w:rPr>
            <w:sz w:val="24"/>
            <w:szCs w:val="24"/>
            <w:lang w:val="ro-RO"/>
          </w:rPr>
          <w:t>cația</w:t>
        </w:r>
      </w:ins>
      <w:ins w:id="522" w:author="Alexandru Martinas" w:date="2018-06-26T17:21:00Z">
        <w:r w:rsidR="005A6458">
          <w:rPr>
            <w:sz w:val="24"/>
            <w:szCs w:val="24"/>
            <w:lang w:val="ro-RO"/>
          </w:rPr>
          <w:t xml:space="preserve"> </w:t>
        </w:r>
      </w:ins>
      <w:r w:rsidR="00952A2C">
        <w:rPr>
          <w:sz w:val="24"/>
          <w:szCs w:val="24"/>
          <w:lang w:val="ro-RO"/>
        </w:rPr>
        <w:t>modelează</w:t>
      </w:r>
      <w:ins w:id="523" w:author="Alexandru Martinas" w:date="2018-06-26T17:21:00Z">
        <w:r w:rsidR="005A6458">
          <w:rPr>
            <w:sz w:val="24"/>
            <w:szCs w:val="24"/>
            <w:lang w:val="ro-RO"/>
          </w:rPr>
          <w:t xml:space="preserve"> </w:t>
        </w:r>
      </w:ins>
      <w:r w:rsidR="00952A2C">
        <w:rPr>
          <w:sz w:val="24"/>
          <w:szCs w:val="24"/>
          <w:lang w:val="ro-RO"/>
        </w:rPr>
        <w:t>5 resurse</w:t>
      </w:r>
      <w:ins w:id="524" w:author="Alexandru Martinas" w:date="2018-06-26T16:14:00Z">
        <w:r w:rsidR="005A6458">
          <w:rPr>
            <w:sz w:val="24"/>
            <w:szCs w:val="24"/>
            <w:lang w:val="ro-RO"/>
          </w:rPr>
          <w:t xml:space="preserve"> </w:t>
        </w:r>
        <w:r w:rsidR="00FD73EF">
          <w:rPr>
            <w:sz w:val="24"/>
            <w:szCs w:val="24"/>
            <w:lang w:val="ro-RO"/>
          </w:rPr>
          <w:t>principale ș</w:t>
        </w:r>
      </w:ins>
      <w:ins w:id="525" w:author="Alexandru Martinas" w:date="2018-06-26T16:12:00Z">
        <w:r w:rsidR="00FD73EF">
          <w:rPr>
            <w:sz w:val="24"/>
            <w:szCs w:val="24"/>
            <w:lang w:val="ro-RO"/>
          </w:rPr>
          <w:t xml:space="preserve">i anume </w:t>
        </w:r>
      </w:ins>
      <w:ins w:id="526" w:author="Alexandru Martinas" w:date="2018-06-26T16:15:00Z">
        <w:r w:rsidR="00FD73EF">
          <w:rPr>
            <w:i/>
            <w:sz w:val="24"/>
            <w:szCs w:val="24"/>
            <w:lang w:val="ro-RO"/>
          </w:rPr>
          <w:t xml:space="preserve">Things, Cameras, People, </w:t>
        </w:r>
        <w:r w:rsidR="00FD73EF">
          <w:rPr>
            <w:i/>
            <w:sz w:val="24"/>
            <w:szCs w:val="24"/>
          </w:rPr>
          <w:t xml:space="preserve">Rules </w:t>
        </w:r>
        <w:r w:rsidR="00FD73EF">
          <w:rPr>
            <w:sz w:val="24"/>
            <w:szCs w:val="24"/>
            <w:lang w:val="ro-RO"/>
          </w:rPr>
          <w:t xml:space="preserve">și </w:t>
        </w:r>
        <w:r w:rsidR="00FD73EF">
          <w:rPr>
            <w:i/>
            <w:sz w:val="24"/>
            <w:szCs w:val="24"/>
            <w:lang w:val="ro-RO"/>
          </w:rPr>
          <w:t>Notifications</w:t>
        </w:r>
      </w:ins>
      <w:r w:rsidR="00952A2C">
        <w:rPr>
          <w:i/>
          <w:sz w:val="24"/>
          <w:szCs w:val="24"/>
          <w:lang w:val="ro-RO"/>
        </w:rPr>
        <w:t>,</w:t>
      </w:r>
      <w:ins w:id="527" w:author="Alexandru Martinas" w:date="2018-06-26T16:45:00Z">
        <w:r w:rsidR="00172477">
          <w:rPr>
            <w:i/>
            <w:sz w:val="24"/>
            <w:szCs w:val="24"/>
            <w:lang w:val="ro-RO"/>
          </w:rPr>
          <w:t xml:space="preserve"> </w:t>
        </w:r>
      </w:ins>
      <w:ins w:id="528" w:author="Alexandru Martinas" w:date="2018-06-26T16:46:00Z">
        <w:r w:rsidR="00172477">
          <w:rPr>
            <w:sz w:val="24"/>
            <w:szCs w:val="24"/>
            <w:lang w:val="ro-RO"/>
          </w:rPr>
          <w:t>reprezentate de rutele următoare:</w:t>
        </w:r>
      </w:ins>
    </w:p>
    <w:p w14:paraId="27AF58EA" w14:textId="47B2C35F" w:rsidR="00172477" w:rsidRDefault="00172477" w:rsidP="00952A2C">
      <w:pPr>
        <w:pStyle w:val="ListParagraph"/>
        <w:numPr>
          <w:ilvl w:val="0"/>
          <w:numId w:val="35"/>
        </w:numPr>
        <w:spacing w:line="360" w:lineRule="auto"/>
        <w:ind w:left="720"/>
        <w:jc w:val="both"/>
        <w:rPr>
          <w:sz w:val="24"/>
          <w:szCs w:val="24"/>
          <w:lang w:val="ro-RO"/>
        </w:rPr>
        <w:pPrChange w:id="529" w:author="Alexandru Martinas" w:date="2018-06-26T16:46:00Z">
          <w:pPr>
            <w:spacing w:line="360" w:lineRule="auto"/>
            <w:ind w:firstLine="720"/>
            <w:jc w:val="both"/>
          </w:pPr>
        </w:pPrChange>
      </w:pPr>
      <w:ins w:id="530" w:author="Alexandru Martinas" w:date="2018-06-26T16:47:00Z">
        <w:r>
          <w:rPr>
            <w:sz w:val="24"/>
            <w:szCs w:val="24"/>
            <w:lang w:val="ro-RO"/>
          </w:rPr>
          <w:t>/</w:t>
        </w:r>
      </w:ins>
      <w:r w:rsidR="00952A2C">
        <w:rPr>
          <w:sz w:val="24"/>
          <w:szCs w:val="24"/>
          <w:lang w:val="ro-RO"/>
        </w:rPr>
        <w:t>things</w:t>
      </w:r>
    </w:p>
    <w:p w14:paraId="5AF9347E" w14:textId="255FABFA" w:rsidR="00B226FA" w:rsidRDefault="00B226FA" w:rsidP="00B226FA">
      <w:pPr>
        <w:pStyle w:val="ListParagraph"/>
        <w:numPr>
          <w:ilvl w:val="0"/>
          <w:numId w:val="35"/>
        </w:numPr>
        <w:spacing w:line="360" w:lineRule="auto"/>
        <w:ind w:left="720"/>
        <w:jc w:val="both"/>
        <w:rPr>
          <w:ins w:id="531" w:author="Alexandru Martinas" w:date="2018-06-26T16:47:00Z"/>
          <w:sz w:val="24"/>
          <w:szCs w:val="24"/>
          <w:lang w:val="ro-RO"/>
        </w:rPr>
      </w:pPr>
      <w:r>
        <w:rPr>
          <w:sz w:val="24"/>
          <w:szCs w:val="24"/>
          <w:lang w:val="ro-RO"/>
        </w:rPr>
        <w:t>/cameras</w:t>
      </w:r>
    </w:p>
    <w:p w14:paraId="4B3B333B" w14:textId="5A7D77AD" w:rsidR="00172477" w:rsidRDefault="00172477" w:rsidP="00952A2C">
      <w:pPr>
        <w:pStyle w:val="ListParagraph"/>
        <w:numPr>
          <w:ilvl w:val="0"/>
          <w:numId w:val="35"/>
        </w:numPr>
        <w:spacing w:line="360" w:lineRule="auto"/>
        <w:ind w:left="720"/>
        <w:jc w:val="both"/>
        <w:rPr>
          <w:ins w:id="532" w:author="Alexandru Martinas" w:date="2018-06-26T17:16:00Z"/>
          <w:sz w:val="24"/>
          <w:szCs w:val="24"/>
          <w:lang w:val="ro-RO"/>
        </w:rPr>
        <w:pPrChange w:id="533" w:author="Alexandru Martinas" w:date="2018-06-26T16:46:00Z">
          <w:pPr>
            <w:spacing w:line="360" w:lineRule="auto"/>
            <w:ind w:firstLine="720"/>
            <w:jc w:val="both"/>
          </w:pPr>
        </w:pPrChange>
      </w:pPr>
      <w:ins w:id="534" w:author="Alexandru Martinas" w:date="2018-06-26T16:47:00Z">
        <w:r>
          <w:rPr>
            <w:sz w:val="24"/>
            <w:szCs w:val="24"/>
            <w:lang w:val="ro-RO"/>
          </w:rPr>
          <w:t>/people</w:t>
        </w:r>
      </w:ins>
    </w:p>
    <w:p w14:paraId="4AAD3CEF" w14:textId="73077A7B" w:rsidR="005A6458" w:rsidRDefault="005A6458" w:rsidP="00952A2C">
      <w:pPr>
        <w:pStyle w:val="ListParagraph"/>
        <w:numPr>
          <w:ilvl w:val="0"/>
          <w:numId w:val="35"/>
        </w:numPr>
        <w:spacing w:line="360" w:lineRule="auto"/>
        <w:ind w:left="720"/>
        <w:jc w:val="both"/>
        <w:rPr>
          <w:ins w:id="535" w:author="Alexandru Martinas" w:date="2018-06-26T16:47:00Z"/>
          <w:sz w:val="24"/>
          <w:szCs w:val="24"/>
          <w:lang w:val="ro-RO"/>
        </w:rPr>
        <w:pPrChange w:id="536" w:author="Alexandru Martinas" w:date="2018-06-26T16:46:00Z">
          <w:pPr>
            <w:spacing w:line="360" w:lineRule="auto"/>
            <w:ind w:firstLine="720"/>
            <w:jc w:val="both"/>
          </w:pPr>
        </w:pPrChange>
      </w:pPr>
      <w:ins w:id="537" w:author="Alexandru Martinas" w:date="2018-06-26T17:16:00Z">
        <w:r>
          <w:rPr>
            <w:sz w:val="24"/>
            <w:szCs w:val="24"/>
            <w:lang w:val="ro-RO"/>
          </w:rPr>
          <w:t>/rules</w:t>
        </w:r>
      </w:ins>
    </w:p>
    <w:p w14:paraId="7F718F4D" w14:textId="2FAB325C" w:rsidR="00172477" w:rsidRDefault="00172477" w:rsidP="00952A2C">
      <w:pPr>
        <w:pStyle w:val="ListParagraph"/>
        <w:numPr>
          <w:ilvl w:val="0"/>
          <w:numId w:val="35"/>
        </w:numPr>
        <w:spacing w:line="360" w:lineRule="auto"/>
        <w:ind w:left="720"/>
        <w:jc w:val="both"/>
        <w:rPr>
          <w:sz w:val="24"/>
          <w:szCs w:val="24"/>
          <w:lang w:val="ro-RO"/>
        </w:rPr>
        <w:pPrChange w:id="538" w:author="Alexandru Martinas" w:date="2018-06-26T16:46:00Z">
          <w:pPr>
            <w:spacing w:line="360" w:lineRule="auto"/>
            <w:ind w:firstLine="720"/>
            <w:jc w:val="both"/>
          </w:pPr>
        </w:pPrChange>
      </w:pPr>
      <w:ins w:id="539" w:author="Alexandru Martinas" w:date="2018-06-26T16:48:00Z">
        <w:r>
          <w:rPr>
            <w:sz w:val="24"/>
            <w:szCs w:val="24"/>
            <w:lang w:val="ro-RO"/>
          </w:rPr>
          <w:t>/notifcations</w:t>
        </w:r>
      </w:ins>
    </w:p>
    <w:p w14:paraId="1DD29B27" w14:textId="38DFC3C3" w:rsidR="00952A2C" w:rsidRDefault="000033AD" w:rsidP="001872B0">
      <w:pPr>
        <w:ind w:firstLine="360"/>
        <w:jc w:val="both"/>
        <w:rPr>
          <w:sz w:val="24"/>
          <w:szCs w:val="24"/>
          <w:lang w:val="ro-RO"/>
        </w:rPr>
      </w:pPr>
      <w:r>
        <w:rPr>
          <w:sz w:val="24"/>
          <w:szCs w:val="24"/>
          <w:lang w:val="ro-RO"/>
        </w:rPr>
        <w:t>Toate acțiunile</w:t>
      </w:r>
      <w:r w:rsidR="00D35ABF">
        <w:rPr>
          <w:sz w:val="24"/>
          <w:szCs w:val="24"/>
          <w:lang w:val="ro-RO"/>
        </w:rPr>
        <w:t xml:space="preserve"> asupra acestor rute</w:t>
      </w:r>
      <w:r>
        <w:rPr>
          <w:sz w:val="24"/>
          <w:szCs w:val="24"/>
          <w:lang w:val="ro-RO"/>
        </w:rPr>
        <w:t xml:space="preserve"> necesită ca utilizatorul să fie autentificat, în caz contrar acesta fiind trimis automat pe pagina de autentificare/înregistrare.</w:t>
      </w:r>
      <w:r w:rsidR="00D35ABF">
        <w:rPr>
          <w:sz w:val="24"/>
          <w:szCs w:val="24"/>
          <w:lang w:val="ro-RO"/>
        </w:rPr>
        <w:t xml:space="preserve"> În continuare vom descrie actiunile posibile și rezultatul primit pentru fiecare resursă în parte.</w:t>
      </w:r>
    </w:p>
    <w:p w14:paraId="060F8A8B" w14:textId="77777777" w:rsidR="00B226FA" w:rsidRDefault="00B226FA" w:rsidP="001872B0">
      <w:pPr>
        <w:ind w:firstLine="360"/>
        <w:jc w:val="both"/>
        <w:rPr>
          <w:sz w:val="24"/>
          <w:szCs w:val="24"/>
          <w:lang w:val="ro-RO"/>
        </w:rPr>
      </w:pPr>
    </w:p>
    <w:p w14:paraId="1D42A853" w14:textId="2898C00E" w:rsidR="00B226FA" w:rsidRPr="00FC6949" w:rsidRDefault="000E560B" w:rsidP="00FC6949">
      <w:pPr>
        <w:jc w:val="both"/>
        <w:rPr>
          <w:sz w:val="24"/>
          <w:szCs w:val="24"/>
        </w:rPr>
      </w:pPr>
      <w:r>
        <w:rPr>
          <w:sz w:val="24"/>
          <w:szCs w:val="24"/>
        </w:rPr>
        <w:t>Prin intermediul resursei</w:t>
      </w:r>
      <w:r w:rsidR="00FC6949">
        <w:rPr>
          <w:sz w:val="24"/>
          <w:szCs w:val="24"/>
        </w:rPr>
        <w:t xml:space="preserve"> </w:t>
      </w:r>
      <w:r w:rsidR="00FC6949">
        <w:rPr>
          <w:i/>
          <w:sz w:val="24"/>
          <w:szCs w:val="24"/>
        </w:rPr>
        <w:t>Things</w:t>
      </w:r>
      <w:r w:rsidR="00FC6949">
        <w:rPr>
          <w:sz w:val="24"/>
          <w:szCs w:val="24"/>
        </w:rPr>
        <w:t xml:space="preserve"> </w:t>
      </w:r>
      <w:r>
        <w:rPr>
          <w:sz w:val="24"/>
          <w:szCs w:val="24"/>
        </w:rPr>
        <w:t xml:space="preserve">se </w:t>
      </w:r>
      <w:r w:rsidR="00FC6949">
        <w:rPr>
          <w:sz w:val="24"/>
          <w:szCs w:val="24"/>
        </w:rPr>
        <w:t>face managenentul dispozitivelor din cadrul aplicatiei. Metodele premise pentru această resursă sunt:</w:t>
      </w:r>
    </w:p>
    <w:p w14:paraId="544C6D10" w14:textId="660AD259" w:rsidR="001872B0" w:rsidRDefault="001872B0" w:rsidP="000033AD">
      <w:pPr>
        <w:jc w:val="both"/>
        <w:rPr>
          <w:sz w:val="24"/>
          <w:szCs w:val="24"/>
        </w:rPr>
      </w:pPr>
      <w:r>
        <w:rPr>
          <w:sz w:val="24"/>
          <w:szCs w:val="24"/>
          <w:lang w:val="ro-RO"/>
        </w:rPr>
        <w:t xml:space="preserve">GET </w:t>
      </w:r>
      <w:r>
        <w:rPr>
          <w:sz w:val="24"/>
          <w:szCs w:val="24"/>
        </w:rPr>
        <w:t xml:space="preserve"> </w:t>
      </w:r>
      <w:r>
        <w:rPr>
          <w:i/>
          <w:sz w:val="24"/>
          <w:szCs w:val="24"/>
        </w:rPr>
        <w:t>/things/index</w:t>
      </w:r>
    </w:p>
    <w:p w14:paraId="01425D9A" w14:textId="77777777" w:rsidR="00B226FA" w:rsidRPr="00B226FA" w:rsidRDefault="000033AD" w:rsidP="000033AD">
      <w:pPr>
        <w:pStyle w:val="ListParagraph"/>
        <w:numPr>
          <w:ilvl w:val="0"/>
          <w:numId w:val="35"/>
        </w:numPr>
        <w:jc w:val="both"/>
        <w:rPr>
          <w:sz w:val="24"/>
          <w:szCs w:val="24"/>
        </w:rPr>
      </w:pPr>
      <w:r>
        <w:rPr>
          <w:sz w:val="24"/>
          <w:szCs w:val="24"/>
        </w:rPr>
        <w:t>Returneaz</w:t>
      </w:r>
      <w:r>
        <w:rPr>
          <w:sz w:val="24"/>
          <w:szCs w:val="24"/>
          <w:lang w:val="ro-RO"/>
        </w:rPr>
        <w:t xml:space="preserve">ă o pagină ce conține formularul de înregistrare a unui dispozitiv nou precum și toate dispozitivele înregistrate de utilizator până în momentul respectiv. </w:t>
      </w:r>
    </w:p>
    <w:p w14:paraId="0B8DEED6" w14:textId="6A0D9A89" w:rsidR="000033AD" w:rsidRPr="00B226FA" w:rsidRDefault="000033AD" w:rsidP="00B226FA">
      <w:pPr>
        <w:jc w:val="both"/>
        <w:rPr>
          <w:sz w:val="24"/>
          <w:szCs w:val="24"/>
        </w:rPr>
      </w:pPr>
      <w:r w:rsidRPr="00B226FA">
        <w:rPr>
          <w:sz w:val="24"/>
          <w:szCs w:val="24"/>
        </w:rPr>
        <w:lastRenderedPageBreak/>
        <w:t>POST /things/index</w:t>
      </w:r>
    </w:p>
    <w:p w14:paraId="2B1A4519" w14:textId="3A577B5B" w:rsidR="00D35ABF" w:rsidRPr="00B226FA" w:rsidRDefault="000033AD" w:rsidP="00D35ABF">
      <w:pPr>
        <w:pStyle w:val="ListParagraph"/>
        <w:numPr>
          <w:ilvl w:val="0"/>
          <w:numId w:val="35"/>
        </w:numPr>
        <w:jc w:val="both"/>
        <w:rPr>
          <w:sz w:val="24"/>
          <w:szCs w:val="24"/>
        </w:rPr>
      </w:pPr>
      <w:r>
        <w:rPr>
          <w:sz w:val="24"/>
          <w:szCs w:val="24"/>
        </w:rPr>
        <w:t>Metod</w:t>
      </w:r>
      <w:r>
        <w:rPr>
          <w:sz w:val="24"/>
          <w:szCs w:val="24"/>
          <w:lang w:val="ro-RO"/>
        </w:rPr>
        <w:t xml:space="preserve">ă folosită pentru înregistrarea unui nou dispozitiv. </w:t>
      </w:r>
      <w:r w:rsidR="000A02C1">
        <w:rPr>
          <w:sz w:val="24"/>
          <w:szCs w:val="24"/>
          <w:lang w:val="ro-RO"/>
        </w:rPr>
        <w:t>Aceasta trebuie să conțină în corpul cererii numele și locația dispozitivului.</w:t>
      </w:r>
    </w:p>
    <w:p w14:paraId="6D4B811E" w14:textId="74EA0293" w:rsidR="000033AD" w:rsidRDefault="00D35ABF" w:rsidP="000033AD">
      <w:pPr>
        <w:jc w:val="both"/>
        <w:rPr>
          <w:i/>
          <w:sz w:val="24"/>
          <w:szCs w:val="24"/>
        </w:rPr>
      </w:pPr>
      <w:r>
        <w:rPr>
          <w:sz w:val="24"/>
          <w:szCs w:val="24"/>
        </w:rPr>
        <w:t xml:space="preserve">POST </w:t>
      </w:r>
      <w:r>
        <w:rPr>
          <w:i/>
          <w:sz w:val="24"/>
          <w:szCs w:val="24"/>
        </w:rPr>
        <w:t>/things/changeState</w:t>
      </w:r>
    </w:p>
    <w:p w14:paraId="2A46F818" w14:textId="78089926" w:rsidR="00D35ABF" w:rsidRPr="00D35ABF" w:rsidRDefault="00D35ABF" w:rsidP="00D35ABF">
      <w:pPr>
        <w:pStyle w:val="ListParagraph"/>
        <w:numPr>
          <w:ilvl w:val="0"/>
          <w:numId w:val="35"/>
        </w:numPr>
        <w:jc w:val="both"/>
        <w:rPr>
          <w:sz w:val="24"/>
          <w:szCs w:val="24"/>
        </w:rPr>
      </w:pPr>
      <w:r>
        <w:rPr>
          <w:sz w:val="24"/>
          <w:szCs w:val="24"/>
        </w:rPr>
        <w:t>Metod</w:t>
      </w:r>
      <w:r>
        <w:rPr>
          <w:sz w:val="24"/>
          <w:szCs w:val="24"/>
          <w:lang w:val="ro-RO"/>
        </w:rPr>
        <w:t>ă folosită pentru modificarea stării unui dispozitiv direct din aplicație. Corpul cererii trebuie să conțina ID-ul dispozitivulul și noua sa stare.</w:t>
      </w:r>
    </w:p>
    <w:p w14:paraId="1CAB210B" w14:textId="70AA3640" w:rsidR="00D35ABF" w:rsidRDefault="00D35ABF" w:rsidP="00D35ABF">
      <w:pPr>
        <w:jc w:val="both"/>
        <w:rPr>
          <w:i/>
          <w:sz w:val="24"/>
          <w:szCs w:val="24"/>
        </w:rPr>
      </w:pPr>
      <w:r>
        <w:rPr>
          <w:sz w:val="24"/>
          <w:szCs w:val="24"/>
        </w:rPr>
        <w:t xml:space="preserve">DELETE </w:t>
      </w:r>
      <w:r>
        <w:rPr>
          <w:i/>
          <w:sz w:val="24"/>
          <w:szCs w:val="24"/>
        </w:rPr>
        <w:t>/things/delete</w:t>
      </w:r>
    </w:p>
    <w:p w14:paraId="6C1F6F32" w14:textId="0C4D7371" w:rsidR="00D35ABF" w:rsidRDefault="00D35ABF" w:rsidP="00D35ABF">
      <w:pPr>
        <w:pStyle w:val="ListParagraph"/>
        <w:numPr>
          <w:ilvl w:val="0"/>
          <w:numId w:val="35"/>
        </w:numPr>
        <w:jc w:val="both"/>
        <w:rPr>
          <w:sz w:val="24"/>
          <w:szCs w:val="24"/>
        </w:rPr>
      </w:pPr>
      <w:r>
        <w:rPr>
          <w:sz w:val="24"/>
          <w:szCs w:val="24"/>
        </w:rPr>
        <w:t>Prin intermediul acestei metode se sterge un dispozitiv înregistrat transmițând ca parametru ID-ul acestuia. Dacă dispozitivu</w:t>
      </w:r>
      <w:r w:rsidR="00B226FA">
        <w:rPr>
          <w:sz w:val="24"/>
          <w:szCs w:val="24"/>
        </w:rPr>
        <w:t>l există în baza de date, metoda va returna codul de stare 200 sau 404 (Not Found) în caz contrar.</w:t>
      </w:r>
    </w:p>
    <w:p w14:paraId="12527A77" w14:textId="77777777" w:rsidR="00B226FA" w:rsidRPr="00B226FA" w:rsidRDefault="00B226FA" w:rsidP="00B226FA">
      <w:pPr>
        <w:jc w:val="both"/>
        <w:rPr>
          <w:sz w:val="24"/>
          <w:szCs w:val="24"/>
        </w:rPr>
      </w:pPr>
    </w:p>
    <w:p w14:paraId="6255665E" w14:textId="03185F79" w:rsidR="00B226FA" w:rsidRPr="00FC6949" w:rsidRDefault="00FC6949" w:rsidP="00FC6949">
      <w:pPr>
        <w:jc w:val="both"/>
        <w:rPr>
          <w:sz w:val="24"/>
          <w:szCs w:val="24"/>
        </w:rPr>
      </w:pPr>
      <w:r>
        <w:rPr>
          <w:sz w:val="24"/>
          <w:szCs w:val="24"/>
        </w:rPr>
        <w:t>Pentru</w:t>
      </w:r>
      <w:r w:rsidR="000E560B">
        <w:rPr>
          <w:sz w:val="24"/>
          <w:szCs w:val="24"/>
        </w:rPr>
        <w:t xml:space="preserve"> managementul camerelor video din sistem, folosim</w:t>
      </w:r>
      <w:r>
        <w:rPr>
          <w:sz w:val="24"/>
          <w:szCs w:val="24"/>
        </w:rPr>
        <w:t xml:space="preserve"> resursa </w:t>
      </w:r>
      <w:r>
        <w:rPr>
          <w:i/>
          <w:sz w:val="24"/>
          <w:szCs w:val="24"/>
        </w:rPr>
        <w:t xml:space="preserve">Cameras </w:t>
      </w:r>
      <w:r w:rsidR="000E560B">
        <w:rPr>
          <w:sz w:val="24"/>
          <w:szCs w:val="24"/>
        </w:rPr>
        <w:t xml:space="preserve">cu </w:t>
      </w:r>
      <w:r>
        <w:rPr>
          <w:sz w:val="24"/>
          <w:szCs w:val="24"/>
        </w:rPr>
        <w:t>urm</w:t>
      </w:r>
      <w:r>
        <w:rPr>
          <w:sz w:val="24"/>
          <w:szCs w:val="24"/>
          <w:lang w:val="ro-RO"/>
        </w:rPr>
        <w:t>ătoarele metode permise</w:t>
      </w:r>
      <w:r>
        <w:rPr>
          <w:sz w:val="24"/>
          <w:szCs w:val="24"/>
        </w:rPr>
        <w:t>:</w:t>
      </w:r>
    </w:p>
    <w:p w14:paraId="5054B31F" w14:textId="5E7D4D99" w:rsidR="00B226FA" w:rsidRDefault="00B226FA" w:rsidP="00B226FA">
      <w:pPr>
        <w:jc w:val="both"/>
        <w:rPr>
          <w:i/>
          <w:sz w:val="24"/>
          <w:szCs w:val="24"/>
        </w:rPr>
      </w:pPr>
      <w:r w:rsidRPr="00B226FA">
        <w:rPr>
          <w:sz w:val="24"/>
          <w:szCs w:val="24"/>
        </w:rPr>
        <w:t>GET</w:t>
      </w:r>
      <w:r>
        <w:rPr>
          <w:sz w:val="24"/>
          <w:szCs w:val="24"/>
        </w:rPr>
        <w:t xml:space="preserve"> </w:t>
      </w:r>
      <w:r>
        <w:rPr>
          <w:i/>
          <w:sz w:val="24"/>
          <w:szCs w:val="24"/>
        </w:rPr>
        <w:t>/cameras/index</w:t>
      </w:r>
    </w:p>
    <w:p w14:paraId="25AC4FC7" w14:textId="3186EF15" w:rsidR="00B226FA" w:rsidRDefault="00B226FA" w:rsidP="00196E9C">
      <w:pPr>
        <w:pStyle w:val="ListParagraph"/>
        <w:numPr>
          <w:ilvl w:val="0"/>
          <w:numId w:val="35"/>
        </w:numPr>
        <w:jc w:val="both"/>
        <w:rPr>
          <w:sz w:val="24"/>
          <w:szCs w:val="24"/>
        </w:rPr>
      </w:pPr>
      <w:r>
        <w:rPr>
          <w:sz w:val="24"/>
          <w:szCs w:val="24"/>
        </w:rPr>
        <w:t>Rezultatul acestei acțiuni este reprezentat de o pagină HTML care conține formularul pentru înregistrarea unei camere video precum și lista tuturor camerelor înregistrate.</w:t>
      </w:r>
    </w:p>
    <w:p w14:paraId="10489AAE" w14:textId="5D66994C" w:rsidR="00B226FA" w:rsidRDefault="00B226FA" w:rsidP="00B226FA">
      <w:pPr>
        <w:jc w:val="both"/>
        <w:rPr>
          <w:i/>
          <w:sz w:val="24"/>
          <w:szCs w:val="24"/>
        </w:rPr>
      </w:pPr>
      <w:r>
        <w:rPr>
          <w:sz w:val="24"/>
          <w:szCs w:val="24"/>
        </w:rPr>
        <w:t xml:space="preserve">POST </w:t>
      </w:r>
      <w:r>
        <w:rPr>
          <w:i/>
          <w:sz w:val="24"/>
          <w:szCs w:val="24"/>
        </w:rPr>
        <w:t>/cameras/index</w:t>
      </w:r>
    </w:p>
    <w:p w14:paraId="4C62BE3B" w14:textId="37E4D081" w:rsidR="00B226FA" w:rsidRPr="002D32C3" w:rsidRDefault="00B226FA" w:rsidP="00B226FA">
      <w:pPr>
        <w:pStyle w:val="ListParagraph"/>
        <w:numPr>
          <w:ilvl w:val="0"/>
          <w:numId w:val="35"/>
        </w:numPr>
        <w:jc w:val="both"/>
        <w:rPr>
          <w:sz w:val="24"/>
          <w:szCs w:val="24"/>
        </w:rPr>
      </w:pPr>
      <w:r>
        <w:rPr>
          <w:sz w:val="24"/>
          <w:szCs w:val="24"/>
        </w:rPr>
        <w:t>Metod</w:t>
      </w:r>
      <w:r>
        <w:rPr>
          <w:sz w:val="24"/>
          <w:szCs w:val="24"/>
          <w:lang w:val="ro-RO"/>
        </w:rPr>
        <w:t>ă folosită pentru înregistrarea unei noi camere în sistem. Această metodă necesită ca parametri numele și locația camerei. În cazul în care acesti parametri nu sunt trimiși, se va returna</w:t>
      </w:r>
      <w:r w:rsidR="002D32C3">
        <w:rPr>
          <w:sz w:val="24"/>
          <w:szCs w:val="24"/>
          <w:lang w:val="ro-RO"/>
        </w:rPr>
        <w:t xml:space="preserve"> codul de stare</w:t>
      </w:r>
      <w:r>
        <w:rPr>
          <w:sz w:val="24"/>
          <w:szCs w:val="24"/>
          <w:lang w:val="ro-RO"/>
        </w:rPr>
        <w:t xml:space="preserve"> </w:t>
      </w:r>
      <w:r w:rsidR="002D32C3">
        <w:rPr>
          <w:sz w:val="24"/>
          <w:szCs w:val="24"/>
          <w:lang w:val="ro-RO"/>
        </w:rPr>
        <w:t>400 (Bad request).</w:t>
      </w:r>
    </w:p>
    <w:p w14:paraId="6A7052A5" w14:textId="1F154242" w:rsidR="002D32C3" w:rsidRDefault="002D32C3" w:rsidP="002D32C3">
      <w:pPr>
        <w:jc w:val="both"/>
        <w:rPr>
          <w:i/>
          <w:sz w:val="24"/>
          <w:szCs w:val="24"/>
        </w:rPr>
      </w:pPr>
      <w:r>
        <w:rPr>
          <w:sz w:val="24"/>
          <w:szCs w:val="24"/>
        </w:rPr>
        <w:t xml:space="preserve">POST </w:t>
      </w:r>
      <w:r>
        <w:rPr>
          <w:i/>
          <w:sz w:val="24"/>
          <w:szCs w:val="24"/>
        </w:rPr>
        <w:t>/cameras/index/process-picture</w:t>
      </w:r>
    </w:p>
    <w:p w14:paraId="3F5CE956" w14:textId="28187A76" w:rsidR="002D32C3" w:rsidRPr="00FC6949" w:rsidRDefault="002D32C3" w:rsidP="00FC6949">
      <w:pPr>
        <w:pStyle w:val="ListParagraph"/>
        <w:numPr>
          <w:ilvl w:val="0"/>
          <w:numId w:val="35"/>
        </w:numPr>
        <w:jc w:val="both"/>
        <w:rPr>
          <w:sz w:val="24"/>
          <w:szCs w:val="24"/>
        </w:rPr>
      </w:pPr>
      <w:r>
        <w:rPr>
          <w:sz w:val="24"/>
          <w:szCs w:val="24"/>
        </w:rPr>
        <w:t xml:space="preserve">Acceastă metodă este folosită de fiecare data când o camera înregistrează miscare în zona monitorizată. În acest caz, se trimite ID-ul si o captură </w:t>
      </w:r>
      <w:r w:rsidR="00FC6949">
        <w:rPr>
          <w:sz w:val="24"/>
          <w:szCs w:val="24"/>
        </w:rPr>
        <w:t>a camerei în cauză, returnându-se codul de stare 200.</w:t>
      </w:r>
    </w:p>
    <w:p w14:paraId="0328C00B" w14:textId="43F2CED1" w:rsidR="00B226FA" w:rsidRDefault="00B226FA" w:rsidP="00B226FA">
      <w:pPr>
        <w:jc w:val="both"/>
        <w:rPr>
          <w:i/>
          <w:sz w:val="24"/>
          <w:szCs w:val="24"/>
        </w:rPr>
      </w:pPr>
      <w:r>
        <w:rPr>
          <w:sz w:val="24"/>
          <w:szCs w:val="24"/>
        </w:rPr>
        <w:t xml:space="preserve">DELETE </w:t>
      </w:r>
      <w:r>
        <w:rPr>
          <w:i/>
          <w:sz w:val="24"/>
          <w:szCs w:val="24"/>
        </w:rPr>
        <w:t>/</w:t>
      </w:r>
      <w:r w:rsidR="00FC6949">
        <w:rPr>
          <w:i/>
          <w:sz w:val="24"/>
          <w:szCs w:val="24"/>
        </w:rPr>
        <w:t>cameras</w:t>
      </w:r>
      <w:r>
        <w:rPr>
          <w:i/>
          <w:sz w:val="24"/>
          <w:szCs w:val="24"/>
        </w:rPr>
        <w:t>/delete</w:t>
      </w:r>
    </w:p>
    <w:p w14:paraId="4D5C1AF8" w14:textId="5E96AF46" w:rsidR="00B226FA" w:rsidRDefault="00B226FA" w:rsidP="00B226FA">
      <w:pPr>
        <w:pStyle w:val="ListParagraph"/>
        <w:numPr>
          <w:ilvl w:val="0"/>
          <w:numId w:val="35"/>
        </w:numPr>
        <w:jc w:val="both"/>
        <w:rPr>
          <w:sz w:val="24"/>
          <w:szCs w:val="24"/>
        </w:rPr>
      </w:pPr>
      <w:r>
        <w:rPr>
          <w:sz w:val="24"/>
          <w:szCs w:val="24"/>
        </w:rPr>
        <w:t xml:space="preserve">Prin intermediul acestei metode se sterge </w:t>
      </w:r>
      <w:r w:rsidR="002D32C3">
        <w:rPr>
          <w:sz w:val="24"/>
          <w:szCs w:val="24"/>
        </w:rPr>
        <w:t xml:space="preserve">o cameră video din colecție </w:t>
      </w:r>
      <w:r>
        <w:rPr>
          <w:sz w:val="24"/>
          <w:szCs w:val="24"/>
        </w:rPr>
        <w:t xml:space="preserve">transmițând ca parametru ID-ul </w:t>
      </w:r>
      <w:r w:rsidR="002D32C3">
        <w:rPr>
          <w:sz w:val="24"/>
          <w:szCs w:val="24"/>
        </w:rPr>
        <w:t>acesteia</w:t>
      </w:r>
      <w:r>
        <w:rPr>
          <w:sz w:val="24"/>
          <w:szCs w:val="24"/>
        </w:rPr>
        <w:t xml:space="preserve">. Dacă </w:t>
      </w:r>
      <w:r w:rsidR="002D32C3">
        <w:rPr>
          <w:sz w:val="24"/>
          <w:szCs w:val="24"/>
        </w:rPr>
        <w:t>există o camera cu ID-ul furnizat</w:t>
      </w:r>
      <w:r>
        <w:rPr>
          <w:sz w:val="24"/>
          <w:szCs w:val="24"/>
        </w:rPr>
        <w:t xml:space="preserve"> în baza de date, metoda va returna codul de stare 200</w:t>
      </w:r>
      <w:r w:rsidR="002D32C3">
        <w:rPr>
          <w:sz w:val="24"/>
          <w:szCs w:val="24"/>
        </w:rPr>
        <w:t>, altfel codul returnat va fi</w:t>
      </w:r>
      <w:r>
        <w:rPr>
          <w:sz w:val="24"/>
          <w:szCs w:val="24"/>
        </w:rPr>
        <w:t xml:space="preserve"> sau 404 (Not Found</w:t>
      </w:r>
      <w:r w:rsidR="002D32C3">
        <w:rPr>
          <w:sz w:val="24"/>
          <w:szCs w:val="24"/>
        </w:rPr>
        <w:t>).</w:t>
      </w:r>
    </w:p>
    <w:p w14:paraId="382C085F" w14:textId="77777777" w:rsidR="000E560B" w:rsidRDefault="000E560B" w:rsidP="000E560B">
      <w:pPr>
        <w:pStyle w:val="ListParagraph"/>
        <w:ind w:left="1440"/>
        <w:jc w:val="both"/>
        <w:rPr>
          <w:sz w:val="24"/>
          <w:szCs w:val="24"/>
        </w:rPr>
      </w:pPr>
    </w:p>
    <w:p w14:paraId="72604AA3" w14:textId="61015D71" w:rsidR="000033AD" w:rsidRDefault="00FC6949" w:rsidP="000033AD">
      <w:pPr>
        <w:jc w:val="both"/>
        <w:rPr>
          <w:sz w:val="24"/>
          <w:szCs w:val="24"/>
          <w:lang w:val="ro-RO"/>
        </w:rPr>
      </w:pPr>
      <w:r>
        <w:rPr>
          <w:sz w:val="24"/>
          <w:szCs w:val="24"/>
        </w:rPr>
        <w:lastRenderedPageBreak/>
        <w:t>Urmeaz</w:t>
      </w:r>
      <w:r>
        <w:rPr>
          <w:sz w:val="24"/>
          <w:szCs w:val="24"/>
          <w:lang w:val="ro-RO"/>
        </w:rPr>
        <w:t xml:space="preserve">ă metodele pentru resursa </w:t>
      </w:r>
      <w:r>
        <w:rPr>
          <w:i/>
          <w:sz w:val="24"/>
          <w:szCs w:val="24"/>
          <w:lang w:val="ro-RO"/>
        </w:rPr>
        <w:t>People</w:t>
      </w:r>
      <w:r w:rsidR="000E560B">
        <w:rPr>
          <w:i/>
          <w:sz w:val="24"/>
          <w:szCs w:val="24"/>
          <w:lang w:val="ro-RO"/>
        </w:rPr>
        <w:t xml:space="preserve">, </w:t>
      </w:r>
      <w:r w:rsidR="000E560B">
        <w:rPr>
          <w:sz w:val="24"/>
          <w:szCs w:val="24"/>
          <w:lang w:val="ro-RO"/>
        </w:rPr>
        <w:t>prin intermediul căreia se face managementul persoanelor cunoscute de utilizator ce pot interacționa cu dispozitivele inteligente înregistrate de acesta:</w:t>
      </w:r>
    </w:p>
    <w:p w14:paraId="3245671E" w14:textId="30896650" w:rsidR="000E560B" w:rsidRDefault="000E560B" w:rsidP="000E560B">
      <w:pPr>
        <w:jc w:val="both"/>
        <w:rPr>
          <w:i/>
          <w:sz w:val="24"/>
          <w:szCs w:val="24"/>
        </w:rPr>
      </w:pPr>
      <w:r w:rsidRPr="00B226FA">
        <w:rPr>
          <w:sz w:val="24"/>
          <w:szCs w:val="24"/>
        </w:rPr>
        <w:t>GET</w:t>
      </w:r>
      <w:r>
        <w:rPr>
          <w:sz w:val="24"/>
          <w:szCs w:val="24"/>
        </w:rPr>
        <w:t xml:space="preserve"> </w:t>
      </w:r>
      <w:r>
        <w:rPr>
          <w:i/>
          <w:sz w:val="24"/>
          <w:szCs w:val="24"/>
        </w:rPr>
        <w:t>/people/index</w:t>
      </w:r>
    </w:p>
    <w:p w14:paraId="2B91BE92" w14:textId="09C12D3C" w:rsidR="000E560B" w:rsidRDefault="00D63361" w:rsidP="000E560B">
      <w:pPr>
        <w:pStyle w:val="ListParagraph"/>
        <w:numPr>
          <w:ilvl w:val="0"/>
          <w:numId w:val="35"/>
        </w:numPr>
        <w:jc w:val="both"/>
        <w:rPr>
          <w:sz w:val="24"/>
          <w:szCs w:val="24"/>
        </w:rPr>
      </w:pPr>
      <w:r>
        <w:rPr>
          <w:sz w:val="24"/>
          <w:szCs w:val="24"/>
        </w:rPr>
        <w:t>Această metodă returnează pagina</w:t>
      </w:r>
      <w:r w:rsidR="000E560B">
        <w:rPr>
          <w:sz w:val="24"/>
          <w:szCs w:val="24"/>
        </w:rPr>
        <w:t xml:space="preserve"> prin intermediul căreia se pot înregistra persone noi și se pot vizualiza persoanele înregistrate deja</w:t>
      </w:r>
    </w:p>
    <w:p w14:paraId="1148A442" w14:textId="48E066D3" w:rsidR="000E560B" w:rsidRDefault="000E560B" w:rsidP="000E560B">
      <w:pPr>
        <w:jc w:val="both"/>
        <w:rPr>
          <w:i/>
          <w:sz w:val="24"/>
          <w:szCs w:val="24"/>
        </w:rPr>
      </w:pPr>
      <w:r>
        <w:rPr>
          <w:sz w:val="24"/>
          <w:szCs w:val="24"/>
        </w:rPr>
        <w:t xml:space="preserve">POST </w:t>
      </w:r>
      <w:r>
        <w:rPr>
          <w:i/>
          <w:sz w:val="24"/>
          <w:szCs w:val="24"/>
        </w:rPr>
        <w:t>/people/index</w:t>
      </w:r>
    </w:p>
    <w:p w14:paraId="2AD23AD0" w14:textId="6D2FDFF8" w:rsidR="000E560B" w:rsidRPr="002D32C3" w:rsidRDefault="000E560B" w:rsidP="000E560B">
      <w:pPr>
        <w:pStyle w:val="ListParagraph"/>
        <w:numPr>
          <w:ilvl w:val="0"/>
          <w:numId w:val="35"/>
        </w:numPr>
        <w:jc w:val="both"/>
        <w:rPr>
          <w:sz w:val="24"/>
          <w:szCs w:val="24"/>
        </w:rPr>
      </w:pPr>
      <w:r>
        <w:rPr>
          <w:sz w:val="24"/>
          <w:szCs w:val="24"/>
        </w:rPr>
        <w:t>Această metodă este folosită pentru a înregistra o persoană nouă în sistem. Pentru ca acestă metodă să se realizeze cu succes (cod stare 200), este neesar ca în corpul cererii să fie trimise ca parametric numele persoanei, adresa de email, relatia cu utilizatorul, numarul de telefon și o poză</w:t>
      </w:r>
      <w:r w:rsidR="00D63361">
        <w:rPr>
          <w:sz w:val="24"/>
          <w:szCs w:val="24"/>
        </w:rPr>
        <w:t>.</w:t>
      </w:r>
    </w:p>
    <w:p w14:paraId="42F2EE6F" w14:textId="0FB5570C" w:rsidR="000E560B" w:rsidRDefault="000E560B" w:rsidP="000E560B">
      <w:pPr>
        <w:jc w:val="both"/>
        <w:rPr>
          <w:i/>
          <w:sz w:val="24"/>
          <w:szCs w:val="24"/>
        </w:rPr>
      </w:pPr>
      <w:r>
        <w:rPr>
          <w:sz w:val="24"/>
          <w:szCs w:val="24"/>
        </w:rPr>
        <w:t xml:space="preserve">DELETE </w:t>
      </w:r>
      <w:r>
        <w:rPr>
          <w:i/>
          <w:sz w:val="24"/>
          <w:szCs w:val="24"/>
        </w:rPr>
        <w:t>/people/delete</w:t>
      </w:r>
    </w:p>
    <w:p w14:paraId="7CB1EB0B" w14:textId="60569EE9" w:rsidR="000E560B" w:rsidRDefault="00D63361" w:rsidP="000E560B">
      <w:pPr>
        <w:pStyle w:val="ListParagraph"/>
        <w:numPr>
          <w:ilvl w:val="0"/>
          <w:numId w:val="35"/>
        </w:numPr>
        <w:jc w:val="both"/>
        <w:rPr>
          <w:sz w:val="24"/>
          <w:szCs w:val="24"/>
        </w:rPr>
      </w:pPr>
      <w:r>
        <w:rPr>
          <w:sz w:val="24"/>
          <w:szCs w:val="24"/>
        </w:rPr>
        <w:t>Metodă ce sterge un utilizator înregistrat prin furnizarea ID-ului acesteia ca parametru în cadrul cererii.</w:t>
      </w:r>
    </w:p>
    <w:p w14:paraId="0AC3CE06" w14:textId="77777777" w:rsidR="00D63361" w:rsidRDefault="00D63361" w:rsidP="00D63361">
      <w:pPr>
        <w:jc w:val="both"/>
        <w:rPr>
          <w:sz w:val="24"/>
          <w:szCs w:val="24"/>
        </w:rPr>
      </w:pPr>
    </w:p>
    <w:p w14:paraId="492A7EB6" w14:textId="6FF04AB8" w:rsidR="00D63361" w:rsidRDefault="00D63361" w:rsidP="00D63361">
      <w:pPr>
        <w:jc w:val="both"/>
        <w:rPr>
          <w:sz w:val="24"/>
          <w:szCs w:val="24"/>
        </w:rPr>
      </w:pPr>
      <w:r>
        <w:rPr>
          <w:sz w:val="24"/>
          <w:szCs w:val="24"/>
        </w:rPr>
        <w:t xml:space="preserve">Prin intermediul resursei </w:t>
      </w:r>
      <w:r>
        <w:rPr>
          <w:i/>
          <w:sz w:val="24"/>
          <w:szCs w:val="24"/>
        </w:rPr>
        <w:t>Rules</w:t>
      </w:r>
      <w:r>
        <w:t xml:space="preserve"> </w:t>
      </w:r>
      <w:r>
        <w:rPr>
          <w:sz w:val="24"/>
          <w:szCs w:val="24"/>
        </w:rPr>
        <w:t>se face managementul regulilor de automatizare a interațiunii dintre utilizator și dispozitivele inteligente înregistrate în sistem. Actiunile premise asupra acestei resurse sunt:</w:t>
      </w:r>
    </w:p>
    <w:p w14:paraId="6C657F8F" w14:textId="5B7C32C2" w:rsidR="00D63361" w:rsidRDefault="00D63361" w:rsidP="00D63361">
      <w:pPr>
        <w:jc w:val="both"/>
        <w:rPr>
          <w:i/>
          <w:sz w:val="24"/>
          <w:szCs w:val="24"/>
        </w:rPr>
      </w:pPr>
      <w:r w:rsidRPr="00B226FA">
        <w:rPr>
          <w:sz w:val="24"/>
          <w:szCs w:val="24"/>
        </w:rPr>
        <w:t>GET</w:t>
      </w:r>
      <w:r>
        <w:rPr>
          <w:sz w:val="24"/>
          <w:szCs w:val="24"/>
        </w:rPr>
        <w:t xml:space="preserve"> </w:t>
      </w:r>
      <w:r>
        <w:rPr>
          <w:i/>
          <w:sz w:val="24"/>
          <w:szCs w:val="24"/>
        </w:rPr>
        <w:t>/</w:t>
      </w:r>
      <w:r w:rsidR="0037154B">
        <w:rPr>
          <w:i/>
          <w:sz w:val="24"/>
          <w:szCs w:val="24"/>
        </w:rPr>
        <w:t>rules</w:t>
      </w:r>
      <w:r>
        <w:rPr>
          <w:i/>
          <w:sz w:val="24"/>
          <w:szCs w:val="24"/>
        </w:rPr>
        <w:t>/index</w:t>
      </w:r>
    </w:p>
    <w:p w14:paraId="0CDB7236" w14:textId="0DFFE449" w:rsidR="00D63361" w:rsidRDefault="00D63361" w:rsidP="00D63361">
      <w:pPr>
        <w:pStyle w:val="ListParagraph"/>
        <w:numPr>
          <w:ilvl w:val="0"/>
          <w:numId w:val="35"/>
        </w:numPr>
        <w:jc w:val="both"/>
        <w:rPr>
          <w:sz w:val="24"/>
          <w:szCs w:val="24"/>
        </w:rPr>
      </w:pPr>
      <w:r>
        <w:rPr>
          <w:sz w:val="24"/>
          <w:szCs w:val="24"/>
        </w:rPr>
        <w:t xml:space="preserve">Această metodă întoarce ca răspuns pagina prin intermediul căreia se pot </w:t>
      </w:r>
      <w:r w:rsidR="0037154B">
        <w:rPr>
          <w:sz w:val="24"/>
          <w:szCs w:val="24"/>
        </w:rPr>
        <w:t>crea noi reguli de recunoastere a persoanelor/evenimentelor și vizualizarea celor create deja.</w:t>
      </w:r>
    </w:p>
    <w:p w14:paraId="59B92C66" w14:textId="062AAEB4" w:rsidR="00D63361" w:rsidRDefault="00D63361" w:rsidP="00D63361">
      <w:pPr>
        <w:jc w:val="both"/>
        <w:rPr>
          <w:i/>
          <w:sz w:val="24"/>
          <w:szCs w:val="24"/>
        </w:rPr>
      </w:pPr>
      <w:r>
        <w:rPr>
          <w:sz w:val="24"/>
          <w:szCs w:val="24"/>
        </w:rPr>
        <w:t xml:space="preserve">POST </w:t>
      </w:r>
      <w:r>
        <w:rPr>
          <w:i/>
          <w:sz w:val="24"/>
          <w:szCs w:val="24"/>
        </w:rPr>
        <w:t>/</w:t>
      </w:r>
      <w:r w:rsidR="0037154B">
        <w:rPr>
          <w:i/>
          <w:sz w:val="24"/>
          <w:szCs w:val="24"/>
        </w:rPr>
        <w:t>rules</w:t>
      </w:r>
      <w:r>
        <w:rPr>
          <w:i/>
          <w:sz w:val="24"/>
          <w:szCs w:val="24"/>
        </w:rPr>
        <w:t>/index</w:t>
      </w:r>
    </w:p>
    <w:p w14:paraId="2FE93A65" w14:textId="563D5367" w:rsidR="00D63361" w:rsidRPr="002D32C3" w:rsidRDefault="00D63361" w:rsidP="00D63361">
      <w:pPr>
        <w:pStyle w:val="ListParagraph"/>
        <w:numPr>
          <w:ilvl w:val="0"/>
          <w:numId w:val="35"/>
        </w:numPr>
        <w:jc w:val="both"/>
        <w:rPr>
          <w:sz w:val="24"/>
          <w:szCs w:val="24"/>
        </w:rPr>
      </w:pPr>
      <w:r>
        <w:rPr>
          <w:sz w:val="24"/>
          <w:szCs w:val="24"/>
        </w:rPr>
        <w:t xml:space="preserve">Această metodă este folosită pentru a înregistra o </w:t>
      </w:r>
      <w:r w:rsidR="0037154B">
        <w:rPr>
          <w:sz w:val="24"/>
          <w:szCs w:val="24"/>
        </w:rPr>
        <w:t>regulă</w:t>
      </w:r>
      <w:r>
        <w:rPr>
          <w:sz w:val="24"/>
          <w:szCs w:val="24"/>
        </w:rPr>
        <w:t xml:space="preserve"> nouă în sistem. Pentru ca acestă metodă să se realizeze cu succes </w:t>
      </w:r>
      <w:r w:rsidR="0037154B">
        <w:rPr>
          <w:sz w:val="24"/>
          <w:szCs w:val="24"/>
        </w:rPr>
        <w:t>(cod stare 200) este necesară trimiterea următorilor parametrii: numele regulii, dispozitivul ce își va schimba starea, noua stare</w:t>
      </w:r>
      <w:r w:rsidR="00F13769">
        <w:rPr>
          <w:sz w:val="24"/>
          <w:szCs w:val="24"/>
        </w:rPr>
        <w:t xml:space="preserve"> a</w:t>
      </w:r>
      <w:r w:rsidR="0037154B">
        <w:rPr>
          <w:sz w:val="24"/>
          <w:szCs w:val="24"/>
        </w:rPr>
        <w:t xml:space="preserve"> acestuia, camera responsabilă de recunoasterea evenimentului</w:t>
      </w:r>
      <w:r w:rsidR="00F13769">
        <w:rPr>
          <w:sz w:val="24"/>
          <w:szCs w:val="24"/>
        </w:rPr>
        <w:t xml:space="preserve"> și o persoană care să fie identificată. Optional se poate trimite un interval orar la care să fie valabilă regula, anumite zile din săptămînă sau o listă cu personane care să fie notificate în caz de activare a regulii.</w:t>
      </w:r>
    </w:p>
    <w:p w14:paraId="2171F967" w14:textId="0A069A14" w:rsidR="00D63361" w:rsidRDefault="00D63361" w:rsidP="00D63361">
      <w:pPr>
        <w:jc w:val="both"/>
        <w:rPr>
          <w:i/>
          <w:sz w:val="24"/>
          <w:szCs w:val="24"/>
        </w:rPr>
      </w:pPr>
      <w:r>
        <w:rPr>
          <w:sz w:val="24"/>
          <w:szCs w:val="24"/>
        </w:rPr>
        <w:t xml:space="preserve">DELETE </w:t>
      </w:r>
      <w:r>
        <w:rPr>
          <w:i/>
          <w:sz w:val="24"/>
          <w:szCs w:val="24"/>
        </w:rPr>
        <w:t>/</w:t>
      </w:r>
      <w:r w:rsidR="0037154B">
        <w:rPr>
          <w:i/>
          <w:sz w:val="24"/>
          <w:szCs w:val="24"/>
        </w:rPr>
        <w:t>rules</w:t>
      </w:r>
      <w:r>
        <w:rPr>
          <w:i/>
          <w:sz w:val="24"/>
          <w:szCs w:val="24"/>
        </w:rPr>
        <w:t>/delete</w:t>
      </w:r>
    </w:p>
    <w:p w14:paraId="6CFA6B86" w14:textId="652B2570" w:rsidR="00D63361" w:rsidRDefault="00D63361" w:rsidP="00D63361">
      <w:pPr>
        <w:pStyle w:val="ListParagraph"/>
        <w:numPr>
          <w:ilvl w:val="0"/>
          <w:numId w:val="35"/>
        </w:numPr>
        <w:jc w:val="both"/>
        <w:rPr>
          <w:sz w:val="24"/>
          <w:szCs w:val="24"/>
        </w:rPr>
      </w:pPr>
      <w:r>
        <w:rPr>
          <w:sz w:val="24"/>
          <w:szCs w:val="24"/>
        </w:rPr>
        <w:t xml:space="preserve">Metodă ce sterge </w:t>
      </w:r>
      <w:r w:rsidR="0037154B">
        <w:rPr>
          <w:sz w:val="24"/>
          <w:szCs w:val="24"/>
        </w:rPr>
        <w:t>o regulă creată de utilizator</w:t>
      </w:r>
      <w:r>
        <w:rPr>
          <w:sz w:val="24"/>
          <w:szCs w:val="24"/>
        </w:rPr>
        <w:t xml:space="preserve"> prin furnizarea ID-ului acesteia ca parametru în cadrul cererii.</w:t>
      </w:r>
    </w:p>
    <w:p w14:paraId="0D145B5B" w14:textId="7E668725" w:rsidR="000E560B" w:rsidRDefault="00F13769" w:rsidP="00F13769">
      <w:pPr>
        <w:pStyle w:val="Heading2"/>
      </w:pPr>
      <w:bookmarkStart w:id="540" w:name="_Toc517825261"/>
      <w:r>
        <w:lastRenderedPageBreak/>
        <w:t xml:space="preserve">4.2 </w:t>
      </w:r>
      <w:r w:rsidR="00146BE1">
        <w:t>Procesarea imaginilor</w:t>
      </w:r>
      <w:bookmarkEnd w:id="540"/>
    </w:p>
    <w:p w14:paraId="3D20A6B1" w14:textId="77777777" w:rsidR="00F13769" w:rsidRDefault="00F13769" w:rsidP="00F13769"/>
    <w:p w14:paraId="45E9F491" w14:textId="26F12ABF" w:rsidR="00F13769" w:rsidRDefault="00F13769" w:rsidP="00F13769">
      <w:pPr>
        <w:jc w:val="both"/>
        <w:rPr>
          <w:sz w:val="24"/>
          <w:szCs w:val="24"/>
        </w:rPr>
      </w:pPr>
      <w:r>
        <w:tab/>
      </w:r>
      <w:r>
        <w:rPr>
          <w:sz w:val="24"/>
          <w:szCs w:val="24"/>
        </w:rPr>
        <w:t>Pentru a verifica prezența unei persoane în zona de acțiune a unui dispozitiv, sistemul preia și procesează imagini de la camerele de supra</w:t>
      </w:r>
      <w:r w:rsidR="003549F0">
        <w:rPr>
          <w:sz w:val="24"/>
          <w:szCs w:val="24"/>
        </w:rPr>
        <w:t xml:space="preserve">veghere. În cazul în care este identificată o persoană cunoscută, sistemul parcurge toate regulile definite în care aceasta apare, încercând să valideze toate constrângerile. </w:t>
      </w:r>
    </w:p>
    <w:p w14:paraId="5B6CE19D" w14:textId="77777777" w:rsidR="005D10F1" w:rsidRDefault="00146BE1" w:rsidP="00F13769">
      <w:pPr>
        <w:jc w:val="both"/>
        <w:rPr>
          <w:noProof/>
          <w:sz w:val="24"/>
          <w:lang w:val="ro-RO"/>
        </w:rPr>
      </w:pPr>
      <w:r>
        <w:rPr>
          <w:sz w:val="24"/>
          <w:szCs w:val="24"/>
        </w:rPr>
        <w:tab/>
      </w:r>
      <w:commentRangeStart w:id="541"/>
      <w:r>
        <w:rPr>
          <w:noProof/>
          <w:sz w:val="24"/>
          <w:lang w:val="ro-RO"/>
        </w:rPr>
        <w:t xml:space="preserve">Pentru recunoasterea utilizatorului, aplicația folosește </w:t>
      </w:r>
      <w:del w:id="542" w:author="Alexandru Martinas" w:date="2018-06-25T17:27:00Z">
        <w:r w:rsidDel="00F32155">
          <w:rPr>
            <w:noProof/>
            <w:sz w:val="24"/>
            <w:lang w:val="ro-RO"/>
          </w:rPr>
          <w:delText xml:space="preserve">funcția de recunoastere facială oferită de </w:delText>
        </w:r>
      </w:del>
      <w:r>
        <w:rPr>
          <w:noProof/>
          <w:sz w:val="24"/>
          <w:lang w:val="ro-RO"/>
        </w:rPr>
        <w:t>serviciul AWS, Amazon Rekognition</w:t>
      </w:r>
      <w:commentRangeEnd w:id="541"/>
      <w:r>
        <w:rPr>
          <w:rStyle w:val="CommentReference"/>
        </w:rPr>
        <w:commentReference w:id="541"/>
      </w:r>
      <w:ins w:id="543" w:author="Alexandru Martinas" w:date="2018-06-25T18:34:00Z">
        <w:r>
          <w:rPr>
            <w:noProof/>
            <w:sz w:val="24"/>
            <w:lang w:val="ro-RO"/>
          </w:rPr>
          <w:t>,</w:t>
        </w:r>
      </w:ins>
      <w:ins w:id="544" w:author="Alexandru Martinas" w:date="2018-06-25T17:27:00Z">
        <w:r>
          <w:rPr>
            <w:noProof/>
            <w:sz w:val="24"/>
          </w:rPr>
          <w:t xml:space="preserve"> care</w:t>
        </w:r>
      </w:ins>
      <w:del w:id="545" w:author="Alexandru Martinas" w:date="2018-06-25T17:27:00Z">
        <w:r w:rsidDel="00F32155">
          <w:rPr>
            <w:noProof/>
            <w:sz w:val="24"/>
            <w:lang w:val="ro-RO"/>
          </w:rPr>
          <w:delText>. Acesta</w:delText>
        </w:r>
      </w:del>
      <w:r>
        <w:rPr>
          <w:noProof/>
          <w:sz w:val="24"/>
          <w:lang w:val="ro-RO"/>
        </w:rPr>
        <w:t xml:space="preserve"> preia imaginea și compară fețele identificate cu cele stocate în colecția de cunoscuți a utilizatorului.</w:t>
      </w:r>
      <w:r w:rsidR="007A3A4D">
        <w:rPr>
          <w:noProof/>
          <w:sz w:val="24"/>
          <w:lang w:val="ro-RO"/>
        </w:rPr>
        <w:t xml:space="preserve"> Tinând cont că pentru fiecare imagine procesat</w:t>
      </w:r>
      <w:r w:rsidR="005D10F1">
        <w:rPr>
          <w:noProof/>
          <w:sz w:val="24"/>
          <w:lang w:val="ro-RO"/>
        </w:rPr>
        <w:t xml:space="preserve">ă Amazon Rekognițion percepe o taxă, am implementat o funcție care să identifice atunci când este miscare în zonele supravegheate de camerele video. Astfel, reducem considerabil numărul de imagini procesate și în consecință, costurile aplicației. </w:t>
      </w:r>
    </w:p>
    <w:p w14:paraId="54B69260" w14:textId="147873F8" w:rsidR="00146BE1" w:rsidRDefault="005D10F1" w:rsidP="005D10F1">
      <w:pPr>
        <w:ind w:firstLine="720"/>
        <w:jc w:val="both"/>
        <w:rPr>
          <w:noProof/>
          <w:sz w:val="24"/>
        </w:rPr>
      </w:pPr>
      <w:r>
        <w:rPr>
          <w:noProof/>
          <w:sz w:val="24"/>
          <w:lang w:val="ro-RO"/>
        </w:rPr>
        <w:t>Senzorul de miscare implementat funcționează astfel</w:t>
      </w:r>
      <w:r>
        <w:rPr>
          <w:noProof/>
          <w:sz w:val="24"/>
        </w:rPr>
        <w:t xml:space="preserve">: </w:t>
      </w:r>
      <w:r>
        <w:rPr>
          <w:noProof/>
          <w:sz w:val="24"/>
          <w:lang w:val="ro-RO"/>
        </w:rPr>
        <w:t xml:space="preserve"> pentru fiecare cameră din sistem se calculează în mod periodic, diferența dintre ultima imagine capturată și imaginea actuala. Această diferentă este compusă din suma tuturor diferențelor ditre pixelii aflați pe aceeasi poziție în imagine.</w:t>
      </w:r>
      <w:r>
        <w:rPr>
          <w:noProof/>
          <w:sz w:val="24"/>
          <w:lang w:val="ro-RO"/>
        </w:rPr>
        <w:t xml:space="preserve"> Codul arată astfel</w:t>
      </w:r>
      <w:r>
        <w:rPr>
          <w:noProof/>
          <w:sz w:val="24"/>
        </w:rPr>
        <w:t>:</w:t>
      </w:r>
    </w:p>
    <w:p w14:paraId="39FF1595" w14:textId="77777777" w:rsidR="005D10F1" w:rsidRPr="005D10F1" w:rsidRDefault="005D10F1" w:rsidP="005D10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rPr>
      </w:pPr>
      <w:r w:rsidRPr="005D10F1">
        <w:rPr>
          <w:rFonts w:ascii="Courier New" w:eastAsia="Times New Roman" w:hAnsi="Courier New" w:cs="Courier New"/>
          <w:b/>
          <w:bCs/>
          <w:color w:val="000080"/>
          <w:sz w:val="24"/>
          <w:szCs w:val="24"/>
        </w:rPr>
        <w:t xml:space="preserve">function </w:t>
      </w:r>
      <w:r w:rsidRPr="005D10F1">
        <w:rPr>
          <w:rFonts w:ascii="Courier New" w:eastAsia="Times New Roman" w:hAnsi="Courier New" w:cs="Courier New"/>
          <w:i/>
          <w:iCs/>
          <w:color w:val="000000"/>
          <w:sz w:val="24"/>
          <w:szCs w:val="24"/>
        </w:rPr>
        <w:t>getImageDiff</w:t>
      </w:r>
      <w:r w:rsidRPr="005D10F1">
        <w:rPr>
          <w:rFonts w:ascii="Courier New" w:eastAsia="Times New Roman" w:hAnsi="Courier New" w:cs="Courier New"/>
          <w:color w:val="000000"/>
          <w:sz w:val="24"/>
          <w:szCs w:val="24"/>
        </w:rPr>
        <w:t>(imageData, cameraId, width, height) {</w:t>
      </w:r>
      <w:r w:rsidRPr="005D10F1">
        <w:rPr>
          <w:rFonts w:ascii="Courier New" w:eastAsia="Times New Roman" w:hAnsi="Courier New" w:cs="Courier New"/>
          <w:color w:val="000000"/>
          <w:sz w:val="24"/>
          <w:szCs w:val="24"/>
        </w:rPr>
        <w:br/>
        <w:t xml:space="preserve">    </w:t>
      </w:r>
      <w:r w:rsidRPr="005D10F1">
        <w:rPr>
          <w:rFonts w:ascii="Courier New" w:eastAsia="Times New Roman" w:hAnsi="Courier New" w:cs="Courier New"/>
          <w:b/>
          <w:bCs/>
          <w:color w:val="000080"/>
          <w:sz w:val="24"/>
          <w:szCs w:val="24"/>
        </w:rPr>
        <w:t>if</w:t>
      </w:r>
      <w:r w:rsidRPr="005D10F1">
        <w:rPr>
          <w:rFonts w:ascii="Courier New" w:eastAsia="Times New Roman" w:hAnsi="Courier New" w:cs="Courier New"/>
          <w:color w:val="000000"/>
          <w:sz w:val="24"/>
          <w:szCs w:val="24"/>
        </w:rPr>
        <w:t>(!</w:t>
      </w:r>
      <w:r w:rsidRPr="005D10F1">
        <w:rPr>
          <w:rFonts w:ascii="Courier New" w:eastAsia="Times New Roman" w:hAnsi="Courier New" w:cs="Courier New"/>
          <w:b/>
          <w:bCs/>
          <w:i/>
          <w:iCs/>
          <w:color w:val="660E7A"/>
          <w:sz w:val="24"/>
          <w:szCs w:val="24"/>
        </w:rPr>
        <w:t>previousImage</w:t>
      </w:r>
      <w:r w:rsidRPr="005D10F1">
        <w:rPr>
          <w:rFonts w:ascii="Courier New" w:eastAsia="Times New Roman" w:hAnsi="Courier New" w:cs="Courier New"/>
          <w:color w:val="000000"/>
          <w:sz w:val="24"/>
          <w:szCs w:val="24"/>
        </w:rPr>
        <w:t>[cameraId]){</w:t>
      </w:r>
      <w:r w:rsidRPr="005D10F1">
        <w:rPr>
          <w:rFonts w:ascii="Courier New" w:eastAsia="Times New Roman" w:hAnsi="Courier New" w:cs="Courier New"/>
          <w:color w:val="000000"/>
          <w:sz w:val="24"/>
          <w:szCs w:val="24"/>
        </w:rPr>
        <w:br/>
        <w:t xml:space="preserve">        </w:t>
      </w:r>
      <w:r w:rsidRPr="005D10F1">
        <w:rPr>
          <w:rFonts w:ascii="Courier New" w:eastAsia="Times New Roman" w:hAnsi="Courier New" w:cs="Courier New"/>
          <w:b/>
          <w:bCs/>
          <w:i/>
          <w:iCs/>
          <w:color w:val="660E7A"/>
          <w:sz w:val="24"/>
          <w:szCs w:val="24"/>
        </w:rPr>
        <w:t>previousImage</w:t>
      </w:r>
      <w:r w:rsidRPr="005D10F1">
        <w:rPr>
          <w:rFonts w:ascii="Courier New" w:eastAsia="Times New Roman" w:hAnsi="Courier New" w:cs="Courier New"/>
          <w:color w:val="000000"/>
          <w:sz w:val="24"/>
          <w:szCs w:val="24"/>
        </w:rPr>
        <w:t>[cameraId] = imageData;</w:t>
      </w:r>
      <w:r w:rsidRPr="005D10F1">
        <w:rPr>
          <w:rFonts w:ascii="Courier New" w:eastAsia="Times New Roman" w:hAnsi="Courier New" w:cs="Courier New"/>
          <w:color w:val="000000"/>
          <w:sz w:val="24"/>
          <w:szCs w:val="24"/>
        </w:rPr>
        <w:br/>
        <w:t xml:space="preserve">        </w:t>
      </w:r>
      <w:r w:rsidRPr="005D10F1">
        <w:rPr>
          <w:rFonts w:ascii="Courier New" w:eastAsia="Times New Roman" w:hAnsi="Courier New" w:cs="Courier New"/>
          <w:b/>
          <w:bCs/>
          <w:color w:val="000080"/>
          <w:sz w:val="24"/>
          <w:szCs w:val="24"/>
        </w:rPr>
        <w:t xml:space="preserve">return </w:t>
      </w:r>
      <w:r w:rsidRPr="005D10F1">
        <w:rPr>
          <w:rFonts w:ascii="Courier New" w:eastAsia="Times New Roman" w:hAnsi="Courier New" w:cs="Courier New"/>
          <w:color w:val="0000FF"/>
          <w:sz w:val="24"/>
          <w:szCs w:val="24"/>
        </w:rPr>
        <w:t>0</w:t>
      </w:r>
      <w:r w:rsidRPr="005D10F1">
        <w:rPr>
          <w:rFonts w:ascii="Courier New" w:eastAsia="Times New Roman" w:hAnsi="Courier New" w:cs="Courier New"/>
          <w:color w:val="0000FF"/>
          <w:sz w:val="24"/>
          <w:szCs w:val="24"/>
        </w:rPr>
        <w:br/>
        <w:t xml:space="preserve">    </w:t>
      </w:r>
      <w:r w:rsidRPr="005D10F1">
        <w:rPr>
          <w:rFonts w:ascii="Courier New" w:eastAsia="Times New Roman" w:hAnsi="Courier New" w:cs="Courier New"/>
          <w:color w:val="000000"/>
          <w:sz w:val="24"/>
          <w:szCs w:val="24"/>
        </w:rPr>
        <w:t>}</w:t>
      </w:r>
      <w:r w:rsidRPr="005D10F1">
        <w:rPr>
          <w:rFonts w:ascii="Courier New" w:eastAsia="Times New Roman" w:hAnsi="Courier New" w:cs="Courier New"/>
          <w:color w:val="000000"/>
          <w:sz w:val="24"/>
          <w:szCs w:val="24"/>
        </w:rPr>
        <w:br/>
      </w:r>
      <w:r w:rsidRPr="005D10F1">
        <w:rPr>
          <w:rFonts w:ascii="Courier New" w:eastAsia="Times New Roman" w:hAnsi="Courier New" w:cs="Courier New"/>
          <w:color w:val="000000"/>
          <w:sz w:val="24"/>
          <w:szCs w:val="24"/>
        </w:rPr>
        <w:br/>
        <w:t xml:space="preserve">    </w:t>
      </w:r>
      <w:r w:rsidRPr="005D10F1">
        <w:rPr>
          <w:rFonts w:ascii="Courier New" w:eastAsia="Times New Roman" w:hAnsi="Courier New" w:cs="Courier New"/>
          <w:b/>
          <w:bCs/>
          <w:color w:val="000080"/>
          <w:sz w:val="24"/>
          <w:szCs w:val="24"/>
        </w:rPr>
        <w:t xml:space="preserve">let </w:t>
      </w:r>
      <w:r w:rsidRPr="005D10F1">
        <w:rPr>
          <w:rFonts w:ascii="Courier New" w:eastAsia="Times New Roman" w:hAnsi="Courier New" w:cs="Courier New"/>
          <w:color w:val="458383"/>
          <w:sz w:val="24"/>
          <w:szCs w:val="24"/>
        </w:rPr>
        <w:t xml:space="preserve">diff </w:t>
      </w:r>
      <w:r w:rsidRPr="005D10F1">
        <w:rPr>
          <w:rFonts w:ascii="Courier New" w:eastAsia="Times New Roman" w:hAnsi="Courier New" w:cs="Courier New"/>
          <w:color w:val="000000"/>
          <w:sz w:val="24"/>
          <w:szCs w:val="24"/>
        </w:rPr>
        <w:t xml:space="preserve">= </w:t>
      </w:r>
      <w:r w:rsidRPr="005D10F1">
        <w:rPr>
          <w:rFonts w:ascii="Courier New" w:eastAsia="Times New Roman" w:hAnsi="Courier New" w:cs="Courier New"/>
          <w:color w:val="0000FF"/>
          <w:sz w:val="24"/>
          <w:szCs w:val="24"/>
        </w:rPr>
        <w:t>0</w:t>
      </w:r>
      <w:r w:rsidRPr="005D10F1">
        <w:rPr>
          <w:rFonts w:ascii="Courier New" w:eastAsia="Times New Roman" w:hAnsi="Courier New" w:cs="Courier New"/>
          <w:color w:val="000000"/>
          <w:sz w:val="24"/>
          <w:szCs w:val="24"/>
        </w:rPr>
        <w:t>;</w:t>
      </w:r>
      <w:r w:rsidRPr="005D10F1">
        <w:rPr>
          <w:rFonts w:ascii="Courier New" w:eastAsia="Times New Roman" w:hAnsi="Courier New" w:cs="Courier New"/>
          <w:color w:val="000000"/>
          <w:sz w:val="24"/>
          <w:szCs w:val="24"/>
        </w:rPr>
        <w:br/>
      </w:r>
      <w:r w:rsidRPr="005D10F1">
        <w:rPr>
          <w:rFonts w:ascii="Courier New" w:eastAsia="Times New Roman" w:hAnsi="Courier New" w:cs="Courier New"/>
          <w:color w:val="000000"/>
          <w:sz w:val="24"/>
          <w:szCs w:val="24"/>
        </w:rPr>
        <w:br/>
        <w:t xml:space="preserve">    </w:t>
      </w:r>
      <w:r w:rsidRPr="005D10F1">
        <w:rPr>
          <w:rFonts w:ascii="Courier New" w:eastAsia="Times New Roman" w:hAnsi="Courier New" w:cs="Courier New"/>
          <w:b/>
          <w:bCs/>
          <w:color w:val="000080"/>
          <w:sz w:val="24"/>
          <w:szCs w:val="24"/>
        </w:rPr>
        <w:t xml:space="preserve">for </w:t>
      </w:r>
      <w:r w:rsidRPr="005D10F1">
        <w:rPr>
          <w:rFonts w:ascii="Courier New" w:eastAsia="Times New Roman" w:hAnsi="Courier New" w:cs="Courier New"/>
          <w:color w:val="000000"/>
          <w:sz w:val="24"/>
          <w:szCs w:val="24"/>
        </w:rPr>
        <w:t>(</w:t>
      </w:r>
      <w:r w:rsidRPr="005D10F1">
        <w:rPr>
          <w:rFonts w:ascii="Courier New" w:eastAsia="Times New Roman" w:hAnsi="Courier New" w:cs="Courier New"/>
          <w:b/>
          <w:bCs/>
          <w:color w:val="000080"/>
          <w:sz w:val="24"/>
          <w:szCs w:val="24"/>
        </w:rPr>
        <w:t xml:space="preserve">let </w:t>
      </w:r>
      <w:r w:rsidRPr="005D10F1">
        <w:rPr>
          <w:rFonts w:ascii="Courier New" w:eastAsia="Times New Roman" w:hAnsi="Courier New" w:cs="Courier New"/>
          <w:color w:val="458383"/>
          <w:sz w:val="24"/>
          <w:szCs w:val="24"/>
        </w:rPr>
        <w:t xml:space="preserve">i </w:t>
      </w:r>
      <w:r w:rsidRPr="005D10F1">
        <w:rPr>
          <w:rFonts w:ascii="Courier New" w:eastAsia="Times New Roman" w:hAnsi="Courier New" w:cs="Courier New"/>
          <w:color w:val="000000"/>
          <w:sz w:val="24"/>
          <w:szCs w:val="24"/>
        </w:rPr>
        <w:t xml:space="preserve">= </w:t>
      </w:r>
      <w:r w:rsidRPr="005D10F1">
        <w:rPr>
          <w:rFonts w:ascii="Courier New" w:eastAsia="Times New Roman" w:hAnsi="Courier New" w:cs="Courier New"/>
          <w:color w:val="0000FF"/>
          <w:sz w:val="24"/>
          <w:szCs w:val="24"/>
        </w:rPr>
        <w:t>0</w:t>
      </w:r>
      <w:r w:rsidRPr="005D10F1">
        <w:rPr>
          <w:rFonts w:ascii="Courier New" w:eastAsia="Times New Roman" w:hAnsi="Courier New" w:cs="Courier New"/>
          <w:color w:val="000000"/>
          <w:sz w:val="24"/>
          <w:szCs w:val="24"/>
        </w:rPr>
        <w:t xml:space="preserve">; </w:t>
      </w:r>
      <w:r w:rsidRPr="005D10F1">
        <w:rPr>
          <w:rFonts w:ascii="Courier New" w:eastAsia="Times New Roman" w:hAnsi="Courier New" w:cs="Courier New"/>
          <w:color w:val="458383"/>
          <w:sz w:val="24"/>
          <w:szCs w:val="24"/>
        </w:rPr>
        <w:t xml:space="preserve">i </w:t>
      </w:r>
      <w:r w:rsidRPr="005D10F1">
        <w:rPr>
          <w:rFonts w:ascii="Courier New" w:eastAsia="Times New Roman" w:hAnsi="Courier New" w:cs="Courier New"/>
          <w:color w:val="000000"/>
          <w:sz w:val="24"/>
          <w:szCs w:val="24"/>
        </w:rPr>
        <w:t>&lt; imageData.</w:t>
      </w:r>
      <w:r w:rsidRPr="005D10F1">
        <w:rPr>
          <w:rFonts w:ascii="Courier New" w:eastAsia="Times New Roman" w:hAnsi="Courier New" w:cs="Courier New"/>
          <w:b/>
          <w:bCs/>
          <w:color w:val="660E7A"/>
          <w:sz w:val="24"/>
          <w:szCs w:val="24"/>
        </w:rPr>
        <w:t xml:space="preserve">length </w:t>
      </w:r>
      <w:r w:rsidRPr="005D10F1">
        <w:rPr>
          <w:rFonts w:ascii="Courier New" w:eastAsia="Times New Roman" w:hAnsi="Courier New" w:cs="Courier New"/>
          <w:color w:val="000000"/>
          <w:sz w:val="24"/>
          <w:szCs w:val="24"/>
        </w:rPr>
        <w:t xml:space="preserve">/ </w:t>
      </w:r>
      <w:r w:rsidRPr="005D10F1">
        <w:rPr>
          <w:rFonts w:ascii="Courier New" w:eastAsia="Times New Roman" w:hAnsi="Courier New" w:cs="Courier New"/>
          <w:color w:val="0000FF"/>
          <w:sz w:val="24"/>
          <w:szCs w:val="24"/>
        </w:rPr>
        <w:t>4</w:t>
      </w:r>
      <w:r w:rsidRPr="005D10F1">
        <w:rPr>
          <w:rFonts w:ascii="Courier New" w:eastAsia="Times New Roman" w:hAnsi="Courier New" w:cs="Courier New"/>
          <w:color w:val="000000"/>
          <w:sz w:val="24"/>
          <w:szCs w:val="24"/>
        </w:rPr>
        <w:t xml:space="preserve">; </w:t>
      </w:r>
      <w:r w:rsidRPr="005D10F1">
        <w:rPr>
          <w:rFonts w:ascii="Courier New" w:eastAsia="Times New Roman" w:hAnsi="Courier New" w:cs="Courier New"/>
          <w:color w:val="458383"/>
          <w:sz w:val="24"/>
          <w:szCs w:val="24"/>
        </w:rPr>
        <w:t>i</w:t>
      </w:r>
      <w:r w:rsidRPr="005D10F1">
        <w:rPr>
          <w:rFonts w:ascii="Courier New" w:eastAsia="Times New Roman" w:hAnsi="Courier New" w:cs="Courier New"/>
          <w:color w:val="000000"/>
          <w:sz w:val="24"/>
          <w:szCs w:val="24"/>
        </w:rPr>
        <w:t>++) {</w:t>
      </w:r>
      <w:r w:rsidRPr="005D10F1">
        <w:rPr>
          <w:rFonts w:ascii="Courier New" w:eastAsia="Times New Roman" w:hAnsi="Courier New" w:cs="Courier New"/>
          <w:color w:val="000000"/>
          <w:sz w:val="24"/>
          <w:szCs w:val="24"/>
        </w:rPr>
        <w:br/>
        <w:t xml:space="preserve">        </w:t>
      </w:r>
      <w:r w:rsidRPr="005D10F1">
        <w:rPr>
          <w:rFonts w:ascii="Courier New" w:eastAsia="Times New Roman" w:hAnsi="Courier New" w:cs="Courier New"/>
          <w:color w:val="458383"/>
          <w:sz w:val="24"/>
          <w:szCs w:val="24"/>
        </w:rPr>
        <w:t xml:space="preserve">diff </w:t>
      </w:r>
      <w:r w:rsidRPr="005D10F1">
        <w:rPr>
          <w:rFonts w:ascii="Courier New" w:eastAsia="Times New Roman" w:hAnsi="Courier New" w:cs="Courier New"/>
          <w:color w:val="000000"/>
          <w:sz w:val="24"/>
          <w:szCs w:val="24"/>
        </w:rPr>
        <w:t xml:space="preserve">+= </w:t>
      </w:r>
      <w:r w:rsidRPr="005D10F1">
        <w:rPr>
          <w:rFonts w:ascii="Courier New" w:eastAsia="Times New Roman" w:hAnsi="Courier New" w:cs="Courier New"/>
          <w:b/>
          <w:bCs/>
          <w:i/>
          <w:iCs/>
          <w:color w:val="660E7A"/>
          <w:sz w:val="24"/>
          <w:szCs w:val="24"/>
        </w:rPr>
        <w:t>Math</w:t>
      </w:r>
      <w:r w:rsidRPr="005D10F1">
        <w:rPr>
          <w:rFonts w:ascii="Courier New" w:eastAsia="Times New Roman" w:hAnsi="Courier New" w:cs="Courier New"/>
          <w:color w:val="000000"/>
          <w:sz w:val="24"/>
          <w:szCs w:val="24"/>
        </w:rPr>
        <w:t>.</w:t>
      </w:r>
      <w:r w:rsidRPr="005D10F1">
        <w:rPr>
          <w:rFonts w:ascii="Courier New" w:eastAsia="Times New Roman" w:hAnsi="Courier New" w:cs="Courier New"/>
          <w:color w:val="7A7A43"/>
          <w:sz w:val="24"/>
          <w:szCs w:val="24"/>
        </w:rPr>
        <w:t>abs</w:t>
      </w:r>
      <w:r w:rsidRPr="005D10F1">
        <w:rPr>
          <w:rFonts w:ascii="Courier New" w:eastAsia="Times New Roman" w:hAnsi="Courier New" w:cs="Courier New"/>
          <w:color w:val="000000"/>
          <w:sz w:val="24"/>
          <w:szCs w:val="24"/>
        </w:rPr>
        <w:t>(imageData[</w:t>
      </w:r>
      <w:r w:rsidRPr="005D10F1">
        <w:rPr>
          <w:rFonts w:ascii="Courier New" w:eastAsia="Times New Roman" w:hAnsi="Courier New" w:cs="Courier New"/>
          <w:color w:val="0000FF"/>
          <w:sz w:val="24"/>
          <w:szCs w:val="24"/>
        </w:rPr>
        <w:t xml:space="preserve">4 </w:t>
      </w:r>
      <w:r w:rsidRPr="005D10F1">
        <w:rPr>
          <w:rFonts w:ascii="Courier New" w:eastAsia="Times New Roman" w:hAnsi="Courier New" w:cs="Courier New"/>
          <w:color w:val="000000"/>
          <w:sz w:val="24"/>
          <w:szCs w:val="24"/>
        </w:rPr>
        <w:t xml:space="preserve">* </w:t>
      </w:r>
      <w:r w:rsidRPr="005D10F1">
        <w:rPr>
          <w:rFonts w:ascii="Courier New" w:eastAsia="Times New Roman" w:hAnsi="Courier New" w:cs="Courier New"/>
          <w:color w:val="458383"/>
          <w:sz w:val="24"/>
          <w:szCs w:val="24"/>
        </w:rPr>
        <w:t>i</w:t>
      </w:r>
      <w:r w:rsidRPr="005D10F1">
        <w:rPr>
          <w:rFonts w:ascii="Courier New" w:eastAsia="Times New Roman" w:hAnsi="Courier New" w:cs="Courier New"/>
          <w:color w:val="000000"/>
          <w:sz w:val="24"/>
          <w:szCs w:val="24"/>
        </w:rPr>
        <w:t xml:space="preserve">] - </w:t>
      </w:r>
      <w:r w:rsidRPr="005D10F1">
        <w:rPr>
          <w:rFonts w:ascii="Courier New" w:eastAsia="Times New Roman" w:hAnsi="Courier New" w:cs="Courier New"/>
          <w:b/>
          <w:bCs/>
          <w:i/>
          <w:iCs/>
          <w:color w:val="660E7A"/>
          <w:sz w:val="24"/>
          <w:szCs w:val="24"/>
        </w:rPr>
        <w:t>previousImage</w:t>
      </w:r>
      <w:r w:rsidRPr="005D10F1">
        <w:rPr>
          <w:rFonts w:ascii="Courier New" w:eastAsia="Times New Roman" w:hAnsi="Courier New" w:cs="Courier New"/>
          <w:color w:val="000000"/>
          <w:sz w:val="24"/>
          <w:szCs w:val="24"/>
        </w:rPr>
        <w:t>[cameraId][</w:t>
      </w:r>
      <w:r w:rsidRPr="005D10F1">
        <w:rPr>
          <w:rFonts w:ascii="Courier New" w:eastAsia="Times New Roman" w:hAnsi="Courier New" w:cs="Courier New"/>
          <w:color w:val="0000FF"/>
          <w:sz w:val="24"/>
          <w:szCs w:val="24"/>
        </w:rPr>
        <w:t xml:space="preserve">4 </w:t>
      </w:r>
      <w:r w:rsidRPr="005D10F1">
        <w:rPr>
          <w:rFonts w:ascii="Courier New" w:eastAsia="Times New Roman" w:hAnsi="Courier New" w:cs="Courier New"/>
          <w:color w:val="000000"/>
          <w:sz w:val="24"/>
          <w:szCs w:val="24"/>
        </w:rPr>
        <w:t xml:space="preserve">* </w:t>
      </w:r>
      <w:r w:rsidRPr="005D10F1">
        <w:rPr>
          <w:rFonts w:ascii="Courier New" w:eastAsia="Times New Roman" w:hAnsi="Courier New" w:cs="Courier New"/>
          <w:color w:val="458383"/>
          <w:sz w:val="24"/>
          <w:szCs w:val="24"/>
        </w:rPr>
        <w:t>i</w:t>
      </w:r>
      <w:r w:rsidRPr="005D10F1">
        <w:rPr>
          <w:rFonts w:ascii="Courier New" w:eastAsia="Times New Roman" w:hAnsi="Courier New" w:cs="Courier New"/>
          <w:color w:val="000000"/>
          <w:sz w:val="24"/>
          <w:szCs w:val="24"/>
        </w:rPr>
        <w:t xml:space="preserve">]) / </w:t>
      </w:r>
      <w:r w:rsidRPr="005D10F1">
        <w:rPr>
          <w:rFonts w:ascii="Courier New" w:eastAsia="Times New Roman" w:hAnsi="Courier New" w:cs="Courier New"/>
          <w:color w:val="0000FF"/>
          <w:sz w:val="24"/>
          <w:szCs w:val="24"/>
        </w:rPr>
        <w:t>255</w:t>
      </w:r>
      <w:r w:rsidRPr="005D10F1">
        <w:rPr>
          <w:rFonts w:ascii="Courier New" w:eastAsia="Times New Roman" w:hAnsi="Courier New" w:cs="Courier New"/>
          <w:color w:val="000000"/>
          <w:sz w:val="24"/>
          <w:szCs w:val="24"/>
        </w:rPr>
        <w:t>;</w:t>
      </w:r>
      <w:r w:rsidRPr="005D10F1">
        <w:rPr>
          <w:rFonts w:ascii="Courier New" w:eastAsia="Times New Roman" w:hAnsi="Courier New" w:cs="Courier New"/>
          <w:color w:val="000000"/>
          <w:sz w:val="24"/>
          <w:szCs w:val="24"/>
        </w:rPr>
        <w:br/>
        <w:t xml:space="preserve">        </w:t>
      </w:r>
      <w:r w:rsidRPr="005D10F1">
        <w:rPr>
          <w:rFonts w:ascii="Courier New" w:eastAsia="Times New Roman" w:hAnsi="Courier New" w:cs="Courier New"/>
          <w:color w:val="458383"/>
          <w:sz w:val="24"/>
          <w:szCs w:val="24"/>
        </w:rPr>
        <w:t xml:space="preserve">diff </w:t>
      </w:r>
      <w:r w:rsidRPr="005D10F1">
        <w:rPr>
          <w:rFonts w:ascii="Courier New" w:eastAsia="Times New Roman" w:hAnsi="Courier New" w:cs="Courier New"/>
          <w:color w:val="000000"/>
          <w:sz w:val="24"/>
          <w:szCs w:val="24"/>
        </w:rPr>
        <w:t xml:space="preserve">+= </w:t>
      </w:r>
      <w:r w:rsidRPr="005D10F1">
        <w:rPr>
          <w:rFonts w:ascii="Courier New" w:eastAsia="Times New Roman" w:hAnsi="Courier New" w:cs="Courier New"/>
          <w:b/>
          <w:bCs/>
          <w:i/>
          <w:iCs/>
          <w:color w:val="660E7A"/>
          <w:sz w:val="24"/>
          <w:szCs w:val="24"/>
        </w:rPr>
        <w:t>Math</w:t>
      </w:r>
      <w:r w:rsidRPr="005D10F1">
        <w:rPr>
          <w:rFonts w:ascii="Courier New" w:eastAsia="Times New Roman" w:hAnsi="Courier New" w:cs="Courier New"/>
          <w:color w:val="000000"/>
          <w:sz w:val="24"/>
          <w:szCs w:val="24"/>
        </w:rPr>
        <w:t>.</w:t>
      </w:r>
      <w:r w:rsidRPr="005D10F1">
        <w:rPr>
          <w:rFonts w:ascii="Courier New" w:eastAsia="Times New Roman" w:hAnsi="Courier New" w:cs="Courier New"/>
          <w:color w:val="7A7A43"/>
          <w:sz w:val="24"/>
          <w:szCs w:val="24"/>
        </w:rPr>
        <w:t>abs</w:t>
      </w:r>
      <w:r w:rsidRPr="005D10F1">
        <w:rPr>
          <w:rFonts w:ascii="Courier New" w:eastAsia="Times New Roman" w:hAnsi="Courier New" w:cs="Courier New"/>
          <w:color w:val="000000"/>
          <w:sz w:val="24"/>
          <w:szCs w:val="24"/>
        </w:rPr>
        <w:t>(imageData[</w:t>
      </w:r>
      <w:r w:rsidRPr="005D10F1">
        <w:rPr>
          <w:rFonts w:ascii="Courier New" w:eastAsia="Times New Roman" w:hAnsi="Courier New" w:cs="Courier New"/>
          <w:color w:val="0000FF"/>
          <w:sz w:val="24"/>
          <w:szCs w:val="24"/>
        </w:rPr>
        <w:t xml:space="preserve">4 </w:t>
      </w:r>
      <w:r w:rsidRPr="005D10F1">
        <w:rPr>
          <w:rFonts w:ascii="Courier New" w:eastAsia="Times New Roman" w:hAnsi="Courier New" w:cs="Courier New"/>
          <w:color w:val="000000"/>
          <w:sz w:val="24"/>
          <w:szCs w:val="24"/>
        </w:rPr>
        <w:t xml:space="preserve">* </w:t>
      </w:r>
      <w:r w:rsidRPr="005D10F1">
        <w:rPr>
          <w:rFonts w:ascii="Courier New" w:eastAsia="Times New Roman" w:hAnsi="Courier New" w:cs="Courier New"/>
          <w:color w:val="458383"/>
          <w:sz w:val="24"/>
          <w:szCs w:val="24"/>
        </w:rPr>
        <w:t xml:space="preserve">i </w:t>
      </w:r>
      <w:r w:rsidRPr="005D10F1">
        <w:rPr>
          <w:rFonts w:ascii="Courier New" w:eastAsia="Times New Roman" w:hAnsi="Courier New" w:cs="Courier New"/>
          <w:color w:val="000000"/>
          <w:sz w:val="24"/>
          <w:szCs w:val="24"/>
        </w:rPr>
        <w:t xml:space="preserve">+ </w:t>
      </w:r>
      <w:r w:rsidRPr="005D10F1">
        <w:rPr>
          <w:rFonts w:ascii="Courier New" w:eastAsia="Times New Roman" w:hAnsi="Courier New" w:cs="Courier New"/>
          <w:color w:val="0000FF"/>
          <w:sz w:val="24"/>
          <w:szCs w:val="24"/>
        </w:rPr>
        <w:t>1</w:t>
      </w:r>
      <w:r w:rsidRPr="005D10F1">
        <w:rPr>
          <w:rFonts w:ascii="Courier New" w:eastAsia="Times New Roman" w:hAnsi="Courier New" w:cs="Courier New"/>
          <w:color w:val="000000"/>
          <w:sz w:val="24"/>
          <w:szCs w:val="24"/>
        </w:rPr>
        <w:t xml:space="preserve">] - </w:t>
      </w:r>
      <w:r w:rsidRPr="005D10F1">
        <w:rPr>
          <w:rFonts w:ascii="Courier New" w:eastAsia="Times New Roman" w:hAnsi="Courier New" w:cs="Courier New"/>
          <w:b/>
          <w:bCs/>
          <w:i/>
          <w:iCs/>
          <w:color w:val="660E7A"/>
          <w:sz w:val="24"/>
          <w:szCs w:val="24"/>
        </w:rPr>
        <w:t>previousImage</w:t>
      </w:r>
      <w:r w:rsidRPr="005D10F1">
        <w:rPr>
          <w:rFonts w:ascii="Courier New" w:eastAsia="Times New Roman" w:hAnsi="Courier New" w:cs="Courier New"/>
          <w:color w:val="000000"/>
          <w:sz w:val="24"/>
          <w:szCs w:val="24"/>
        </w:rPr>
        <w:t>[cameraId][</w:t>
      </w:r>
      <w:r w:rsidRPr="005D10F1">
        <w:rPr>
          <w:rFonts w:ascii="Courier New" w:eastAsia="Times New Roman" w:hAnsi="Courier New" w:cs="Courier New"/>
          <w:color w:val="0000FF"/>
          <w:sz w:val="24"/>
          <w:szCs w:val="24"/>
        </w:rPr>
        <w:t xml:space="preserve">4 </w:t>
      </w:r>
      <w:r w:rsidRPr="005D10F1">
        <w:rPr>
          <w:rFonts w:ascii="Courier New" w:eastAsia="Times New Roman" w:hAnsi="Courier New" w:cs="Courier New"/>
          <w:color w:val="000000"/>
          <w:sz w:val="24"/>
          <w:szCs w:val="24"/>
        </w:rPr>
        <w:t xml:space="preserve">* </w:t>
      </w:r>
      <w:r w:rsidRPr="005D10F1">
        <w:rPr>
          <w:rFonts w:ascii="Courier New" w:eastAsia="Times New Roman" w:hAnsi="Courier New" w:cs="Courier New"/>
          <w:color w:val="458383"/>
          <w:sz w:val="24"/>
          <w:szCs w:val="24"/>
        </w:rPr>
        <w:t xml:space="preserve">i </w:t>
      </w:r>
      <w:r w:rsidRPr="005D10F1">
        <w:rPr>
          <w:rFonts w:ascii="Courier New" w:eastAsia="Times New Roman" w:hAnsi="Courier New" w:cs="Courier New"/>
          <w:color w:val="000000"/>
          <w:sz w:val="24"/>
          <w:szCs w:val="24"/>
        </w:rPr>
        <w:t xml:space="preserve">+ </w:t>
      </w:r>
      <w:r w:rsidRPr="005D10F1">
        <w:rPr>
          <w:rFonts w:ascii="Courier New" w:eastAsia="Times New Roman" w:hAnsi="Courier New" w:cs="Courier New"/>
          <w:color w:val="0000FF"/>
          <w:sz w:val="24"/>
          <w:szCs w:val="24"/>
        </w:rPr>
        <w:t>1</w:t>
      </w:r>
      <w:r w:rsidRPr="005D10F1">
        <w:rPr>
          <w:rFonts w:ascii="Courier New" w:eastAsia="Times New Roman" w:hAnsi="Courier New" w:cs="Courier New"/>
          <w:color w:val="000000"/>
          <w:sz w:val="24"/>
          <w:szCs w:val="24"/>
        </w:rPr>
        <w:t xml:space="preserve">]) / </w:t>
      </w:r>
      <w:r w:rsidRPr="005D10F1">
        <w:rPr>
          <w:rFonts w:ascii="Courier New" w:eastAsia="Times New Roman" w:hAnsi="Courier New" w:cs="Courier New"/>
          <w:color w:val="0000FF"/>
          <w:sz w:val="24"/>
          <w:szCs w:val="24"/>
        </w:rPr>
        <w:t>255</w:t>
      </w:r>
      <w:r w:rsidRPr="005D10F1">
        <w:rPr>
          <w:rFonts w:ascii="Courier New" w:eastAsia="Times New Roman" w:hAnsi="Courier New" w:cs="Courier New"/>
          <w:color w:val="000000"/>
          <w:sz w:val="24"/>
          <w:szCs w:val="24"/>
        </w:rPr>
        <w:t>;</w:t>
      </w:r>
      <w:r w:rsidRPr="005D10F1">
        <w:rPr>
          <w:rFonts w:ascii="Courier New" w:eastAsia="Times New Roman" w:hAnsi="Courier New" w:cs="Courier New"/>
          <w:color w:val="000000"/>
          <w:sz w:val="24"/>
          <w:szCs w:val="24"/>
        </w:rPr>
        <w:br/>
        <w:t xml:space="preserve">        </w:t>
      </w:r>
      <w:r w:rsidRPr="005D10F1">
        <w:rPr>
          <w:rFonts w:ascii="Courier New" w:eastAsia="Times New Roman" w:hAnsi="Courier New" w:cs="Courier New"/>
          <w:color w:val="458383"/>
          <w:sz w:val="24"/>
          <w:szCs w:val="24"/>
        </w:rPr>
        <w:t xml:space="preserve">diff </w:t>
      </w:r>
      <w:r w:rsidRPr="005D10F1">
        <w:rPr>
          <w:rFonts w:ascii="Courier New" w:eastAsia="Times New Roman" w:hAnsi="Courier New" w:cs="Courier New"/>
          <w:color w:val="000000"/>
          <w:sz w:val="24"/>
          <w:szCs w:val="24"/>
        </w:rPr>
        <w:t xml:space="preserve">+= </w:t>
      </w:r>
      <w:r w:rsidRPr="005D10F1">
        <w:rPr>
          <w:rFonts w:ascii="Courier New" w:eastAsia="Times New Roman" w:hAnsi="Courier New" w:cs="Courier New"/>
          <w:b/>
          <w:bCs/>
          <w:i/>
          <w:iCs/>
          <w:color w:val="660E7A"/>
          <w:sz w:val="24"/>
          <w:szCs w:val="24"/>
        </w:rPr>
        <w:t>Math</w:t>
      </w:r>
      <w:r w:rsidRPr="005D10F1">
        <w:rPr>
          <w:rFonts w:ascii="Courier New" w:eastAsia="Times New Roman" w:hAnsi="Courier New" w:cs="Courier New"/>
          <w:color w:val="000000"/>
          <w:sz w:val="24"/>
          <w:szCs w:val="24"/>
        </w:rPr>
        <w:t>.</w:t>
      </w:r>
      <w:r w:rsidRPr="005D10F1">
        <w:rPr>
          <w:rFonts w:ascii="Courier New" w:eastAsia="Times New Roman" w:hAnsi="Courier New" w:cs="Courier New"/>
          <w:color w:val="7A7A43"/>
          <w:sz w:val="24"/>
          <w:szCs w:val="24"/>
        </w:rPr>
        <w:t>abs</w:t>
      </w:r>
      <w:r w:rsidRPr="005D10F1">
        <w:rPr>
          <w:rFonts w:ascii="Courier New" w:eastAsia="Times New Roman" w:hAnsi="Courier New" w:cs="Courier New"/>
          <w:color w:val="000000"/>
          <w:sz w:val="24"/>
          <w:szCs w:val="24"/>
        </w:rPr>
        <w:t>(imageData[</w:t>
      </w:r>
      <w:r w:rsidRPr="005D10F1">
        <w:rPr>
          <w:rFonts w:ascii="Courier New" w:eastAsia="Times New Roman" w:hAnsi="Courier New" w:cs="Courier New"/>
          <w:color w:val="0000FF"/>
          <w:sz w:val="24"/>
          <w:szCs w:val="24"/>
        </w:rPr>
        <w:t xml:space="preserve">4 </w:t>
      </w:r>
      <w:r w:rsidRPr="005D10F1">
        <w:rPr>
          <w:rFonts w:ascii="Courier New" w:eastAsia="Times New Roman" w:hAnsi="Courier New" w:cs="Courier New"/>
          <w:color w:val="000000"/>
          <w:sz w:val="24"/>
          <w:szCs w:val="24"/>
        </w:rPr>
        <w:t xml:space="preserve">* </w:t>
      </w:r>
      <w:r w:rsidRPr="005D10F1">
        <w:rPr>
          <w:rFonts w:ascii="Courier New" w:eastAsia="Times New Roman" w:hAnsi="Courier New" w:cs="Courier New"/>
          <w:color w:val="458383"/>
          <w:sz w:val="24"/>
          <w:szCs w:val="24"/>
        </w:rPr>
        <w:t xml:space="preserve">i </w:t>
      </w:r>
      <w:r w:rsidRPr="005D10F1">
        <w:rPr>
          <w:rFonts w:ascii="Courier New" w:eastAsia="Times New Roman" w:hAnsi="Courier New" w:cs="Courier New"/>
          <w:color w:val="000000"/>
          <w:sz w:val="24"/>
          <w:szCs w:val="24"/>
        </w:rPr>
        <w:t xml:space="preserve">+ </w:t>
      </w:r>
      <w:r w:rsidRPr="005D10F1">
        <w:rPr>
          <w:rFonts w:ascii="Courier New" w:eastAsia="Times New Roman" w:hAnsi="Courier New" w:cs="Courier New"/>
          <w:color w:val="0000FF"/>
          <w:sz w:val="24"/>
          <w:szCs w:val="24"/>
        </w:rPr>
        <w:t>2</w:t>
      </w:r>
      <w:r w:rsidRPr="005D10F1">
        <w:rPr>
          <w:rFonts w:ascii="Courier New" w:eastAsia="Times New Roman" w:hAnsi="Courier New" w:cs="Courier New"/>
          <w:color w:val="000000"/>
          <w:sz w:val="24"/>
          <w:szCs w:val="24"/>
        </w:rPr>
        <w:t xml:space="preserve">] - </w:t>
      </w:r>
      <w:r w:rsidRPr="005D10F1">
        <w:rPr>
          <w:rFonts w:ascii="Courier New" w:eastAsia="Times New Roman" w:hAnsi="Courier New" w:cs="Courier New"/>
          <w:b/>
          <w:bCs/>
          <w:i/>
          <w:iCs/>
          <w:color w:val="660E7A"/>
          <w:sz w:val="24"/>
          <w:szCs w:val="24"/>
        </w:rPr>
        <w:t>previousImage</w:t>
      </w:r>
      <w:r w:rsidRPr="005D10F1">
        <w:rPr>
          <w:rFonts w:ascii="Courier New" w:eastAsia="Times New Roman" w:hAnsi="Courier New" w:cs="Courier New"/>
          <w:color w:val="000000"/>
          <w:sz w:val="24"/>
          <w:szCs w:val="24"/>
        </w:rPr>
        <w:t>[cameraId][</w:t>
      </w:r>
      <w:r w:rsidRPr="005D10F1">
        <w:rPr>
          <w:rFonts w:ascii="Courier New" w:eastAsia="Times New Roman" w:hAnsi="Courier New" w:cs="Courier New"/>
          <w:color w:val="0000FF"/>
          <w:sz w:val="24"/>
          <w:szCs w:val="24"/>
        </w:rPr>
        <w:t xml:space="preserve">4 </w:t>
      </w:r>
      <w:r w:rsidRPr="005D10F1">
        <w:rPr>
          <w:rFonts w:ascii="Courier New" w:eastAsia="Times New Roman" w:hAnsi="Courier New" w:cs="Courier New"/>
          <w:color w:val="000000"/>
          <w:sz w:val="24"/>
          <w:szCs w:val="24"/>
        </w:rPr>
        <w:t xml:space="preserve">* </w:t>
      </w:r>
      <w:r w:rsidRPr="005D10F1">
        <w:rPr>
          <w:rFonts w:ascii="Courier New" w:eastAsia="Times New Roman" w:hAnsi="Courier New" w:cs="Courier New"/>
          <w:color w:val="458383"/>
          <w:sz w:val="24"/>
          <w:szCs w:val="24"/>
        </w:rPr>
        <w:t xml:space="preserve">i </w:t>
      </w:r>
      <w:r w:rsidRPr="005D10F1">
        <w:rPr>
          <w:rFonts w:ascii="Courier New" w:eastAsia="Times New Roman" w:hAnsi="Courier New" w:cs="Courier New"/>
          <w:color w:val="000000"/>
          <w:sz w:val="24"/>
          <w:szCs w:val="24"/>
        </w:rPr>
        <w:t xml:space="preserve">+ </w:t>
      </w:r>
      <w:r w:rsidRPr="005D10F1">
        <w:rPr>
          <w:rFonts w:ascii="Courier New" w:eastAsia="Times New Roman" w:hAnsi="Courier New" w:cs="Courier New"/>
          <w:color w:val="0000FF"/>
          <w:sz w:val="24"/>
          <w:szCs w:val="24"/>
        </w:rPr>
        <w:t>2</w:t>
      </w:r>
      <w:r w:rsidRPr="005D10F1">
        <w:rPr>
          <w:rFonts w:ascii="Courier New" w:eastAsia="Times New Roman" w:hAnsi="Courier New" w:cs="Courier New"/>
          <w:color w:val="000000"/>
          <w:sz w:val="24"/>
          <w:szCs w:val="24"/>
        </w:rPr>
        <w:t xml:space="preserve">]) / </w:t>
      </w:r>
      <w:r w:rsidRPr="005D10F1">
        <w:rPr>
          <w:rFonts w:ascii="Courier New" w:eastAsia="Times New Roman" w:hAnsi="Courier New" w:cs="Courier New"/>
          <w:color w:val="0000FF"/>
          <w:sz w:val="24"/>
          <w:szCs w:val="24"/>
        </w:rPr>
        <w:t>255</w:t>
      </w:r>
      <w:r w:rsidRPr="005D10F1">
        <w:rPr>
          <w:rFonts w:ascii="Courier New" w:eastAsia="Times New Roman" w:hAnsi="Courier New" w:cs="Courier New"/>
          <w:color w:val="000000"/>
          <w:sz w:val="24"/>
          <w:szCs w:val="24"/>
        </w:rPr>
        <w:t>;</w:t>
      </w:r>
      <w:r w:rsidRPr="005D10F1">
        <w:rPr>
          <w:rFonts w:ascii="Courier New" w:eastAsia="Times New Roman" w:hAnsi="Courier New" w:cs="Courier New"/>
          <w:color w:val="000000"/>
          <w:sz w:val="24"/>
          <w:szCs w:val="24"/>
        </w:rPr>
        <w:br/>
        <w:t xml:space="preserve">    }</w:t>
      </w:r>
      <w:r w:rsidRPr="005D10F1">
        <w:rPr>
          <w:rFonts w:ascii="Courier New" w:eastAsia="Times New Roman" w:hAnsi="Courier New" w:cs="Courier New"/>
          <w:color w:val="000000"/>
          <w:sz w:val="24"/>
          <w:szCs w:val="24"/>
        </w:rPr>
        <w:br/>
        <w:t xml:space="preserve">    </w:t>
      </w:r>
      <w:r w:rsidRPr="005D10F1">
        <w:rPr>
          <w:rFonts w:ascii="Courier New" w:eastAsia="Times New Roman" w:hAnsi="Courier New" w:cs="Courier New"/>
          <w:b/>
          <w:bCs/>
          <w:i/>
          <w:iCs/>
          <w:color w:val="660E7A"/>
          <w:sz w:val="24"/>
          <w:szCs w:val="24"/>
        </w:rPr>
        <w:t>previousImage</w:t>
      </w:r>
      <w:r w:rsidRPr="005D10F1">
        <w:rPr>
          <w:rFonts w:ascii="Courier New" w:eastAsia="Times New Roman" w:hAnsi="Courier New" w:cs="Courier New"/>
          <w:color w:val="000000"/>
          <w:sz w:val="24"/>
          <w:szCs w:val="24"/>
        </w:rPr>
        <w:t>[cameraId] = imageData;</w:t>
      </w:r>
      <w:r w:rsidRPr="005D10F1">
        <w:rPr>
          <w:rFonts w:ascii="Courier New" w:eastAsia="Times New Roman" w:hAnsi="Courier New" w:cs="Courier New"/>
          <w:color w:val="000000"/>
          <w:sz w:val="24"/>
          <w:szCs w:val="24"/>
        </w:rPr>
        <w:br/>
      </w:r>
      <w:r w:rsidRPr="005D10F1">
        <w:rPr>
          <w:rFonts w:ascii="Courier New" w:eastAsia="Times New Roman" w:hAnsi="Courier New" w:cs="Courier New"/>
          <w:color w:val="000000"/>
          <w:sz w:val="24"/>
          <w:szCs w:val="24"/>
        </w:rPr>
        <w:br/>
        <w:t xml:space="preserve">    </w:t>
      </w:r>
      <w:r w:rsidRPr="005D10F1">
        <w:rPr>
          <w:rFonts w:ascii="Courier New" w:eastAsia="Times New Roman" w:hAnsi="Courier New" w:cs="Courier New"/>
          <w:b/>
          <w:bCs/>
          <w:color w:val="000080"/>
          <w:sz w:val="24"/>
          <w:szCs w:val="24"/>
        </w:rPr>
        <w:t xml:space="preserve">return </w:t>
      </w:r>
      <w:r w:rsidRPr="005D10F1">
        <w:rPr>
          <w:rFonts w:ascii="Courier New" w:eastAsia="Times New Roman" w:hAnsi="Courier New" w:cs="Courier New"/>
          <w:color w:val="0000FF"/>
          <w:sz w:val="24"/>
          <w:szCs w:val="24"/>
        </w:rPr>
        <w:t xml:space="preserve">100 </w:t>
      </w:r>
      <w:r w:rsidRPr="005D10F1">
        <w:rPr>
          <w:rFonts w:ascii="Courier New" w:eastAsia="Times New Roman" w:hAnsi="Courier New" w:cs="Courier New"/>
          <w:color w:val="000000"/>
          <w:sz w:val="24"/>
          <w:szCs w:val="24"/>
        </w:rPr>
        <w:t xml:space="preserve">* </w:t>
      </w:r>
      <w:r w:rsidRPr="005D10F1">
        <w:rPr>
          <w:rFonts w:ascii="Courier New" w:eastAsia="Times New Roman" w:hAnsi="Courier New" w:cs="Courier New"/>
          <w:color w:val="458383"/>
          <w:sz w:val="24"/>
          <w:szCs w:val="24"/>
        </w:rPr>
        <w:t xml:space="preserve">diff </w:t>
      </w:r>
      <w:r w:rsidRPr="005D10F1">
        <w:rPr>
          <w:rFonts w:ascii="Courier New" w:eastAsia="Times New Roman" w:hAnsi="Courier New" w:cs="Courier New"/>
          <w:color w:val="000000"/>
          <w:sz w:val="24"/>
          <w:szCs w:val="24"/>
        </w:rPr>
        <w:t xml:space="preserve">/ (width * height * </w:t>
      </w:r>
      <w:r w:rsidRPr="005D10F1">
        <w:rPr>
          <w:rFonts w:ascii="Courier New" w:eastAsia="Times New Roman" w:hAnsi="Courier New" w:cs="Courier New"/>
          <w:color w:val="0000FF"/>
          <w:sz w:val="24"/>
          <w:szCs w:val="24"/>
        </w:rPr>
        <w:t>3</w:t>
      </w:r>
      <w:r w:rsidRPr="005D10F1">
        <w:rPr>
          <w:rFonts w:ascii="Courier New" w:eastAsia="Times New Roman" w:hAnsi="Courier New" w:cs="Courier New"/>
          <w:color w:val="000000"/>
          <w:sz w:val="24"/>
          <w:szCs w:val="24"/>
        </w:rPr>
        <w:t>)</w:t>
      </w:r>
      <w:r w:rsidRPr="005D10F1">
        <w:rPr>
          <w:rFonts w:ascii="Courier New" w:eastAsia="Times New Roman" w:hAnsi="Courier New" w:cs="Courier New"/>
          <w:color w:val="000000"/>
          <w:sz w:val="24"/>
          <w:szCs w:val="24"/>
        </w:rPr>
        <w:br/>
        <w:t>}</w:t>
      </w:r>
    </w:p>
    <w:p w14:paraId="38A45C5F" w14:textId="77777777" w:rsidR="005D10F1" w:rsidRDefault="005D10F1" w:rsidP="005D10F1">
      <w:pPr>
        <w:ind w:firstLine="720"/>
        <w:jc w:val="both"/>
      </w:pPr>
    </w:p>
    <w:p w14:paraId="53EBEBB7" w14:textId="06E8DD6F" w:rsidR="00B82BBE" w:rsidRPr="00B82BBE" w:rsidRDefault="00310647" w:rsidP="005D10F1">
      <w:pPr>
        <w:jc w:val="both"/>
        <w:rPr>
          <w:rFonts w:cstheme="minorHAnsi"/>
          <w:noProof/>
          <w:sz w:val="24"/>
        </w:rPr>
      </w:pPr>
      <w:r>
        <w:rPr>
          <w:noProof/>
          <w:sz w:val="24"/>
          <w:lang w:val="ro-RO"/>
        </w:rPr>
        <w:t xml:space="preserve">În cazul în care diferența este mai mare de 10%, putem considera că a aparut o schimbare în </w:t>
      </w:r>
      <w:r>
        <w:rPr>
          <w:noProof/>
          <w:sz w:val="24"/>
          <w:lang w:val="ro-RO"/>
        </w:rPr>
        <w:t>zona monitorizată</w:t>
      </w:r>
      <w:r>
        <w:rPr>
          <w:noProof/>
          <w:sz w:val="24"/>
          <w:lang w:val="ro-RO"/>
        </w:rPr>
        <w:t xml:space="preserve"> și trimitem aplicației imaginea spre a fi procesată</w:t>
      </w:r>
      <w:r>
        <w:rPr>
          <w:noProof/>
          <w:sz w:val="24"/>
          <w:lang w:val="ro-RO"/>
        </w:rPr>
        <w:t xml:space="preserve">. Odată ajunsă imaginea pe partea de server, aceasta este salvată provizoriu într-un </w:t>
      </w:r>
      <w:r>
        <w:rPr>
          <w:i/>
          <w:noProof/>
          <w:sz w:val="24"/>
          <w:lang w:val="ro-RO"/>
        </w:rPr>
        <w:t xml:space="preserve">bucket </w:t>
      </w:r>
      <w:r>
        <w:rPr>
          <w:noProof/>
          <w:sz w:val="24"/>
          <w:lang w:val="ro-RO"/>
        </w:rPr>
        <w:t xml:space="preserve">privat folosind serviciul Amazon S3. </w:t>
      </w:r>
      <w:r w:rsidR="00A85FEB">
        <w:rPr>
          <w:noProof/>
          <w:sz w:val="24"/>
          <w:lang w:val="ro-RO"/>
        </w:rPr>
        <w:t xml:space="preserve">Pentru procesarea imaginii, folosim 2 funcții din cadrul serviciului </w:t>
      </w:r>
      <w:r w:rsidR="00A85FEB">
        <w:rPr>
          <w:noProof/>
          <w:sz w:val="24"/>
          <w:lang w:val="ro-RO"/>
        </w:rPr>
        <w:lastRenderedPageBreak/>
        <w:t>Recognition, una pentru recunoasterea faciala și una pentru identificarea de etichete. Funcția de recunoastere faciala preia imaginea și încearcă să gasească fețe similare cu cele existente în colecția</w:t>
      </w:r>
      <w:r w:rsidR="00B82BBE">
        <w:rPr>
          <w:noProof/>
          <w:sz w:val="24"/>
          <w:lang w:val="ro-RO"/>
        </w:rPr>
        <w:t xml:space="preserve"> de fețe cunoscute a</w:t>
      </w:r>
      <w:r w:rsidR="00A85FEB">
        <w:rPr>
          <w:noProof/>
          <w:sz w:val="24"/>
          <w:lang w:val="ro-RO"/>
        </w:rPr>
        <w:t xml:space="preserve"> utilizatorulul</w:t>
      </w:r>
      <w:r w:rsidR="0029356C">
        <w:rPr>
          <w:noProof/>
          <w:sz w:val="24"/>
          <w:lang w:val="ro-RO"/>
        </w:rPr>
        <w:t xml:space="preserve">ui. Aceasta este creată la început și de fiecare dată când utilizatorul înregistrează o persoana cunoscută în sistem, fața acesteia </w:t>
      </w:r>
      <w:r w:rsidR="0029356C" w:rsidRPr="00B82BBE">
        <w:rPr>
          <w:rFonts w:cstheme="minorHAnsi"/>
          <w:noProof/>
          <w:sz w:val="24"/>
          <w:lang w:val="ro-RO"/>
        </w:rPr>
        <w:t xml:space="preserve">este adaugată în colecție. </w:t>
      </w:r>
      <w:r w:rsidR="00B82BBE" w:rsidRPr="00B82BBE">
        <w:rPr>
          <w:rFonts w:cstheme="minorHAnsi"/>
          <w:noProof/>
          <w:sz w:val="24"/>
          <w:lang w:val="ro-RO"/>
        </w:rPr>
        <w:t>Adăugarea unei persoane noi în colecție se face astfel</w:t>
      </w:r>
      <w:r w:rsidR="00B82BBE" w:rsidRPr="00B82BBE">
        <w:rPr>
          <w:rFonts w:cstheme="minorHAnsi"/>
          <w:noProof/>
          <w:sz w:val="24"/>
        </w:rPr>
        <w:t>:</w:t>
      </w:r>
    </w:p>
    <w:p w14:paraId="68A15260" w14:textId="77777777" w:rsidR="00B82BBE" w:rsidRPr="00B82BBE" w:rsidRDefault="00B82BBE" w:rsidP="00B82BBE">
      <w:pPr>
        <w:pStyle w:val="HTMLPreformatted"/>
        <w:shd w:val="clear" w:color="auto" w:fill="FFFFFF"/>
        <w:rPr>
          <w:color w:val="000000"/>
          <w:sz w:val="24"/>
          <w:szCs w:val="24"/>
        </w:rPr>
      </w:pPr>
      <w:r w:rsidRPr="00B82BBE">
        <w:rPr>
          <w:color w:val="000000"/>
          <w:sz w:val="24"/>
          <w:szCs w:val="24"/>
        </w:rPr>
        <w:t>response = client.index_faces(</w:t>
      </w:r>
      <w:r w:rsidRPr="00B82BBE">
        <w:rPr>
          <w:color w:val="000000"/>
          <w:sz w:val="24"/>
          <w:szCs w:val="24"/>
        </w:rPr>
        <w:br/>
        <w:t xml:space="preserve">    </w:t>
      </w:r>
      <w:r w:rsidRPr="00B82BBE">
        <w:rPr>
          <w:color w:val="660099"/>
          <w:sz w:val="24"/>
          <w:szCs w:val="24"/>
        </w:rPr>
        <w:t>CollectionId</w:t>
      </w:r>
      <w:r w:rsidRPr="00B82BBE">
        <w:rPr>
          <w:color w:val="000000"/>
          <w:sz w:val="24"/>
          <w:szCs w:val="24"/>
        </w:rPr>
        <w:t>=User.objects.get(</w:t>
      </w:r>
      <w:r w:rsidRPr="00B82BBE">
        <w:rPr>
          <w:color w:val="660099"/>
          <w:sz w:val="24"/>
          <w:szCs w:val="24"/>
        </w:rPr>
        <w:t>username</w:t>
      </w:r>
      <w:r w:rsidRPr="00B82BBE">
        <w:rPr>
          <w:color w:val="000000"/>
          <w:sz w:val="24"/>
          <w:szCs w:val="24"/>
        </w:rPr>
        <w:t>=request.user).profile.facesCollection,</w:t>
      </w:r>
      <w:r w:rsidRPr="00B82BBE">
        <w:rPr>
          <w:color w:val="000000"/>
          <w:sz w:val="24"/>
          <w:szCs w:val="24"/>
        </w:rPr>
        <w:br/>
        <w:t xml:space="preserve">    </w:t>
      </w:r>
      <w:r w:rsidRPr="00B82BBE">
        <w:rPr>
          <w:color w:val="660099"/>
          <w:sz w:val="24"/>
          <w:szCs w:val="24"/>
        </w:rPr>
        <w:t>DetectionAttributes</w:t>
      </w:r>
      <w:r w:rsidRPr="00B82BBE">
        <w:rPr>
          <w:color w:val="000000"/>
          <w:sz w:val="24"/>
          <w:szCs w:val="24"/>
        </w:rPr>
        <w:t>=[],</w:t>
      </w:r>
      <w:r w:rsidRPr="00B82BBE">
        <w:rPr>
          <w:color w:val="000000"/>
          <w:sz w:val="24"/>
          <w:szCs w:val="24"/>
        </w:rPr>
        <w:br/>
        <w:t xml:space="preserve">    </w:t>
      </w:r>
      <w:r w:rsidRPr="00B82BBE">
        <w:rPr>
          <w:color w:val="660099"/>
          <w:sz w:val="24"/>
          <w:szCs w:val="24"/>
        </w:rPr>
        <w:t>ExternalImageId</w:t>
      </w:r>
      <w:r w:rsidRPr="00B82BBE">
        <w:rPr>
          <w:color w:val="000000"/>
          <w:sz w:val="24"/>
          <w:szCs w:val="24"/>
        </w:rPr>
        <w:t>=</w:t>
      </w:r>
      <w:r w:rsidRPr="00B82BBE">
        <w:rPr>
          <w:color w:val="000080"/>
          <w:sz w:val="24"/>
          <w:szCs w:val="24"/>
        </w:rPr>
        <w:t>str</w:t>
      </w:r>
      <w:r w:rsidRPr="00B82BBE">
        <w:rPr>
          <w:color w:val="000000"/>
          <w:sz w:val="24"/>
          <w:szCs w:val="24"/>
        </w:rPr>
        <w:t>(people.id),</w:t>
      </w:r>
      <w:r w:rsidRPr="00B82BBE">
        <w:rPr>
          <w:color w:val="000000"/>
          <w:sz w:val="24"/>
          <w:szCs w:val="24"/>
        </w:rPr>
        <w:br/>
        <w:t xml:space="preserve">    </w:t>
      </w:r>
      <w:r w:rsidRPr="00B82BBE">
        <w:rPr>
          <w:color w:val="660099"/>
          <w:sz w:val="24"/>
          <w:szCs w:val="24"/>
        </w:rPr>
        <w:t>Image</w:t>
      </w:r>
      <w:r w:rsidRPr="00B82BBE">
        <w:rPr>
          <w:color w:val="000000"/>
          <w:sz w:val="24"/>
          <w:szCs w:val="24"/>
        </w:rPr>
        <w:t>={</w:t>
      </w:r>
      <w:r w:rsidRPr="00B82BBE">
        <w:rPr>
          <w:color w:val="000000"/>
          <w:sz w:val="24"/>
          <w:szCs w:val="24"/>
        </w:rPr>
        <w:br/>
        <w:t xml:space="preserve">        </w:t>
      </w:r>
      <w:r w:rsidRPr="00B82BBE">
        <w:rPr>
          <w:b/>
          <w:bCs/>
          <w:color w:val="008080"/>
          <w:sz w:val="24"/>
          <w:szCs w:val="24"/>
        </w:rPr>
        <w:t>'S3Object'</w:t>
      </w:r>
      <w:r w:rsidRPr="00B82BBE">
        <w:rPr>
          <w:color w:val="000000"/>
          <w:sz w:val="24"/>
          <w:szCs w:val="24"/>
        </w:rPr>
        <w:t>: {</w:t>
      </w:r>
      <w:r w:rsidRPr="00B82BBE">
        <w:rPr>
          <w:color w:val="000000"/>
          <w:sz w:val="24"/>
          <w:szCs w:val="24"/>
        </w:rPr>
        <w:br/>
        <w:t xml:space="preserve">            </w:t>
      </w:r>
      <w:r w:rsidRPr="00B82BBE">
        <w:rPr>
          <w:b/>
          <w:bCs/>
          <w:color w:val="008080"/>
          <w:sz w:val="24"/>
          <w:szCs w:val="24"/>
        </w:rPr>
        <w:t>'Bucket'</w:t>
      </w:r>
      <w:r w:rsidRPr="00B82BBE">
        <w:rPr>
          <w:color w:val="000000"/>
          <w:sz w:val="24"/>
          <w:szCs w:val="24"/>
        </w:rPr>
        <w:t>: settings.AWS_STORAGE_BUCKET_NAME,</w:t>
      </w:r>
      <w:r w:rsidRPr="00B82BBE">
        <w:rPr>
          <w:color w:val="000000"/>
          <w:sz w:val="24"/>
          <w:szCs w:val="24"/>
        </w:rPr>
        <w:br/>
        <w:t xml:space="preserve">            </w:t>
      </w:r>
      <w:r w:rsidRPr="00B82BBE">
        <w:rPr>
          <w:b/>
          <w:bCs/>
          <w:color w:val="008080"/>
          <w:sz w:val="24"/>
          <w:szCs w:val="24"/>
        </w:rPr>
        <w:t>'Name'</w:t>
      </w:r>
      <w:r w:rsidRPr="00B82BBE">
        <w:rPr>
          <w:color w:val="000000"/>
          <w:sz w:val="24"/>
          <w:szCs w:val="24"/>
        </w:rPr>
        <w:t xml:space="preserve">: settings.AWS_PRIVATE_MEDIA_LOCATION + </w:t>
      </w:r>
      <w:r w:rsidRPr="00B82BBE">
        <w:rPr>
          <w:b/>
          <w:bCs/>
          <w:color w:val="008080"/>
          <w:sz w:val="24"/>
          <w:szCs w:val="24"/>
        </w:rPr>
        <w:t xml:space="preserve">'/' </w:t>
      </w:r>
      <w:r w:rsidRPr="00B82BBE">
        <w:rPr>
          <w:color w:val="000000"/>
          <w:sz w:val="24"/>
          <w:szCs w:val="24"/>
        </w:rPr>
        <w:t>+ people.photo.name,</w:t>
      </w:r>
      <w:r w:rsidRPr="00B82BBE">
        <w:rPr>
          <w:color w:val="000000"/>
          <w:sz w:val="24"/>
          <w:szCs w:val="24"/>
        </w:rPr>
        <w:br/>
        <w:t xml:space="preserve">        }</w:t>
      </w:r>
      <w:r w:rsidRPr="00B82BBE">
        <w:rPr>
          <w:color w:val="000000"/>
          <w:sz w:val="24"/>
          <w:szCs w:val="24"/>
        </w:rPr>
        <w:br/>
        <w:t xml:space="preserve">    }</w:t>
      </w:r>
      <w:r w:rsidRPr="00B82BBE">
        <w:rPr>
          <w:color w:val="000000"/>
          <w:sz w:val="24"/>
          <w:szCs w:val="24"/>
        </w:rPr>
        <w:br/>
        <w:t>)</w:t>
      </w:r>
    </w:p>
    <w:p w14:paraId="0D8601E0" w14:textId="77777777" w:rsidR="00B82BBE" w:rsidRPr="00B82BBE" w:rsidRDefault="00B82BBE" w:rsidP="00B82BBE">
      <w:pPr>
        <w:pStyle w:val="HTMLPreformatted"/>
        <w:shd w:val="clear" w:color="auto" w:fill="FFFFFF"/>
        <w:rPr>
          <w:rFonts w:asciiTheme="minorHAnsi" w:hAnsiTheme="minorHAnsi" w:cstheme="minorHAnsi"/>
          <w:color w:val="000000"/>
          <w:sz w:val="24"/>
          <w:szCs w:val="24"/>
        </w:rPr>
      </w:pPr>
    </w:p>
    <w:p w14:paraId="6902B22F" w14:textId="1F82549D" w:rsidR="00B82BBE" w:rsidRDefault="00B82BBE" w:rsidP="00B82BBE">
      <w:pPr>
        <w:pStyle w:val="HTMLPreformatted"/>
        <w:shd w:val="clear" w:color="auto" w:fill="FFFFFF"/>
        <w:rPr>
          <w:rFonts w:asciiTheme="minorHAnsi" w:hAnsiTheme="minorHAnsi" w:cstheme="minorHAnsi"/>
          <w:color w:val="000000"/>
          <w:sz w:val="24"/>
          <w:szCs w:val="24"/>
        </w:rPr>
      </w:pPr>
      <w:r w:rsidRPr="00B82BBE">
        <w:rPr>
          <w:rFonts w:asciiTheme="minorHAnsi" w:hAnsiTheme="minorHAnsi" w:cstheme="minorHAnsi"/>
          <w:color w:val="000000"/>
          <w:sz w:val="24"/>
          <w:szCs w:val="24"/>
        </w:rPr>
        <w:t>Funcția</w:t>
      </w:r>
      <w:r>
        <w:rPr>
          <w:rFonts w:asciiTheme="minorHAnsi" w:hAnsiTheme="minorHAnsi" w:cstheme="minorHAnsi"/>
          <w:color w:val="000000"/>
          <w:sz w:val="24"/>
          <w:szCs w:val="24"/>
        </w:rPr>
        <w:t xml:space="preserve"> de recunoastere facial are nevoie de 4 parametri: colecția în care se realizează cautarea, similaritatea minima dintre fețe, imaginea și numarul maxim de fete returnate. Pentru o acuratețe cât mai mare, am setat similaritatea minima egala cu 90%. Cum serviciul S3 este deja integrat cu Amazon Rekognition, pentru imagine putem furniza obiectul creat la salvarea provizorie. Apelul funcției de recunoastere facial arata astfel:</w:t>
      </w:r>
    </w:p>
    <w:p w14:paraId="29724308" w14:textId="77777777" w:rsidR="00B82BBE" w:rsidRDefault="00B82BBE" w:rsidP="00B82BBE">
      <w:pPr>
        <w:pStyle w:val="HTMLPreformatted"/>
        <w:shd w:val="clear" w:color="auto" w:fill="FFFFFF"/>
        <w:rPr>
          <w:rFonts w:asciiTheme="minorHAnsi" w:hAnsiTheme="minorHAnsi" w:cstheme="minorHAnsi"/>
          <w:color w:val="000000"/>
          <w:sz w:val="24"/>
          <w:szCs w:val="24"/>
        </w:rPr>
      </w:pPr>
    </w:p>
    <w:p w14:paraId="757AE3BF" w14:textId="77777777" w:rsidR="00CB5F12" w:rsidRPr="00CB5F12" w:rsidRDefault="00CB5F12" w:rsidP="00CB5F12">
      <w:pPr>
        <w:pStyle w:val="HTMLPreformatted"/>
        <w:shd w:val="clear" w:color="auto" w:fill="FFFFFF"/>
        <w:rPr>
          <w:color w:val="000000"/>
          <w:sz w:val="24"/>
          <w:szCs w:val="24"/>
        </w:rPr>
      </w:pPr>
      <w:r w:rsidRPr="00CB5F12">
        <w:rPr>
          <w:color w:val="000000"/>
          <w:sz w:val="24"/>
          <w:szCs w:val="24"/>
        </w:rPr>
        <w:t>facesRequest = client.search_faces_by_image(</w:t>
      </w:r>
      <w:r w:rsidRPr="00CB5F12">
        <w:rPr>
          <w:color w:val="000000"/>
          <w:sz w:val="24"/>
          <w:szCs w:val="24"/>
        </w:rPr>
        <w:br/>
        <w:t xml:space="preserve">    </w:t>
      </w:r>
      <w:r w:rsidRPr="00CB5F12">
        <w:rPr>
          <w:color w:val="660099"/>
          <w:sz w:val="24"/>
          <w:szCs w:val="24"/>
        </w:rPr>
        <w:t>CollectionId</w:t>
      </w:r>
      <w:r w:rsidRPr="00CB5F12">
        <w:rPr>
          <w:color w:val="000000"/>
          <w:sz w:val="24"/>
          <w:szCs w:val="24"/>
        </w:rPr>
        <w:t>=User.objects.get(</w:t>
      </w:r>
      <w:r w:rsidRPr="00CB5F12">
        <w:rPr>
          <w:color w:val="660099"/>
          <w:sz w:val="24"/>
          <w:szCs w:val="24"/>
        </w:rPr>
        <w:t>username</w:t>
      </w:r>
      <w:r w:rsidRPr="00CB5F12">
        <w:rPr>
          <w:color w:val="000000"/>
          <w:sz w:val="24"/>
          <w:szCs w:val="24"/>
        </w:rPr>
        <w:t>=request.user).profile.facesCollection,</w:t>
      </w:r>
      <w:r w:rsidRPr="00CB5F12">
        <w:rPr>
          <w:color w:val="000000"/>
          <w:sz w:val="24"/>
          <w:szCs w:val="24"/>
        </w:rPr>
        <w:br/>
        <w:t xml:space="preserve">    </w:t>
      </w:r>
      <w:r w:rsidRPr="00CB5F12">
        <w:rPr>
          <w:color w:val="660099"/>
          <w:sz w:val="24"/>
          <w:szCs w:val="24"/>
        </w:rPr>
        <w:t>FaceMatchThreshold</w:t>
      </w:r>
      <w:r w:rsidRPr="00CB5F12">
        <w:rPr>
          <w:color w:val="000000"/>
          <w:sz w:val="24"/>
          <w:szCs w:val="24"/>
        </w:rPr>
        <w:t>=</w:t>
      </w:r>
      <w:r w:rsidRPr="00CB5F12">
        <w:rPr>
          <w:color w:val="0000FF"/>
          <w:sz w:val="24"/>
          <w:szCs w:val="24"/>
        </w:rPr>
        <w:t>90</w:t>
      </w:r>
      <w:r w:rsidRPr="00CB5F12">
        <w:rPr>
          <w:color w:val="000000"/>
          <w:sz w:val="24"/>
          <w:szCs w:val="24"/>
        </w:rPr>
        <w:t>,</w:t>
      </w:r>
      <w:r w:rsidRPr="00CB5F12">
        <w:rPr>
          <w:color w:val="000000"/>
          <w:sz w:val="24"/>
          <w:szCs w:val="24"/>
        </w:rPr>
        <w:br/>
        <w:t xml:space="preserve">    </w:t>
      </w:r>
      <w:r w:rsidRPr="00CB5F12">
        <w:rPr>
          <w:color w:val="660099"/>
          <w:sz w:val="24"/>
          <w:szCs w:val="24"/>
        </w:rPr>
        <w:t>Image</w:t>
      </w:r>
      <w:r w:rsidRPr="00CB5F12">
        <w:rPr>
          <w:color w:val="000000"/>
          <w:sz w:val="24"/>
          <w:szCs w:val="24"/>
        </w:rPr>
        <w:t>={</w:t>
      </w:r>
      <w:r w:rsidRPr="00CB5F12">
        <w:rPr>
          <w:color w:val="000000"/>
          <w:sz w:val="24"/>
          <w:szCs w:val="24"/>
        </w:rPr>
        <w:br/>
        <w:t xml:space="preserve">        </w:t>
      </w:r>
      <w:r w:rsidRPr="00CB5F12">
        <w:rPr>
          <w:b/>
          <w:bCs/>
          <w:color w:val="008080"/>
          <w:sz w:val="24"/>
          <w:szCs w:val="24"/>
        </w:rPr>
        <w:t>'S3Object'</w:t>
      </w:r>
      <w:r w:rsidRPr="00CB5F12">
        <w:rPr>
          <w:color w:val="000000"/>
          <w:sz w:val="24"/>
          <w:szCs w:val="24"/>
        </w:rPr>
        <w:t>: {</w:t>
      </w:r>
      <w:r w:rsidRPr="00CB5F12">
        <w:rPr>
          <w:color w:val="000000"/>
          <w:sz w:val="24"/>
          <w:szCs w:val="24"/>
        </w:rPr>
        <w:br/>
        <w:t xml:space="preserve">            </w:t>
      </w:r>
      <w:r w:rsidRPr="00CB5F12">
        <w:rPr>
          <w:b/>
          <w:bCs/>
          <w:color w:val="008080"/>
          <w:sz w:val="24"/>
          <w:szCs w:val="24"/>
        </w:rPr>
        <w:t>'Bucket'</w:t>
      </w:r>
      <w:r w:rsidRPr="00CB5F12">
        <w:rPr>
          <w:color w:val="000000"/>
          <w:sz w:val="24"/>
          <w:szCs w:val="24"/>
        </w:rPr>
        <w:t>: settings.AWS_STORAGE_BUCKET_NAME,</w:t>
      </w:r>
      <w:r w:rsidRPr="00CB5F12">
        <w:rPr>
          <w:color w:val="000000"/>
          <w:sz w:val="24"/>
          <w:szCs w:val="24"/>
        </w:rPr>
        <w:br/>
        <w:t xml:space="preserve">            </w:t>
      </w:r>
      <w:r w:rsidRPr="00CB5F12">
        <w:rPr>
          <w:b/>
          <w:bCs/>
          <w:color w:val="008080"/>
          <w:sz w:val="24"/>
          <w:szCs w:val="24"/>
        </w:rPr>
        <w:t>'Name'</w:t>
      </w:r>
      <w:r w:rsidRPr="00CB5F12">
        <w:rPr>
          <w:color w:val="000000"/>
          <w:sz w:val="24"/>
          <w:szCs w:val="24"/>
        </w:rPr>
        <w:t xml:space="preserve">: </w:t>
      </w:r>
      <w:r w:rsidRPr="00CB5F12">
        <w:rPr>
          <w:b/>
          <w:bCs/>
          <w:color w:val="008080"/>
          <w:sz w:val="24"/>
          <w:szCs w:val="24"/>
        </w:rPr>
        <w:t>'hello.png'</w:t>
      </w:r>
      <w:r w:rsidRPr="00CB5F12">
        <w:rPr>
          <w:color w:val="000000"/>
          <w:sz w:val="24"/>
          <w:szCs w:val="24"/>
        </w:rPr>
        <w:t>,</w:t>
      </w:r>
      <w:r w:rsidRPr="00CB5F12">
        <w:rPr>
          <w:color w:val="000000"/>
          <w:sz w:val="24"/>
          <w:szCs w:val="24"/>
        </w:rPr>
        <w:br/>
        <w:t xml:space="preserve">        }</w:t>
      </w:r>
      <w:r w:rsidRPr="00CB5F12">
        <w:rPr>
          <w:color w:val="000000"/>
          <w:sz w:val="24"/>
          <w:szCs w:val="24"/>
        </w:rPr>
        <w:br/>
        <w:t xml:space="preserve">    },</w:t>
      </w:r>
      <w:r w:rsidRPr="00CB5F12">
        <w:rPr>
          <w:color w:val="000000"/>
          <w:sz w:val="24"/>
          <w:szCs w:val="24"/>
        </w:rPr>
        <w:br/>
        <w:t xml:space="preserve">    </w:t>
      </w:r>
      <w:r w:rsidRPr="00CB5F12">
        <w:rPr>
          <w:color w:val="660099"/>
          <w:sz w:val="24"/>
          <w:szCs w:val="24"/>
        </w:rPr>
        <w:t>MaxFaces</w:t>
      </w:r>
      <w:r w:rsidRPr="00CB5F12">
        <w:rPr>
          <w:color w:val="000000"/>
          <w:sz w:val="24"/>
          <w:szCs w:val="24"/>
        </w:rPr>
        <w:t>=</w:t>
      </w:r>
      <w:r w:rsidRPr="00CB5F12">
        <w:rPr>
          <w:color w:val="0000FF"/>
          <w:sz w:val="24"/>
          <w:szCs w:val="24"/>
        </w:rPr>
        <w:t>5</w:t>
      </w:r>
      <w:r w:rsidRPr="00CB5F12">
        <w:rPr>
          <w:color w:val="000000"/>
          <w:sz w:val="24"/>
          <w:szCs w:val="24"/>
        </w:rPr>
        <w:t>,</w:t>
      </w:r>
      <w:r w:rsidRPr="00CB5F12">
        <w:rPr>
          <w:color w:val="000000"/>
          <w:sz w:val="24"/>
          <w:szCs w:val="24"/>
        </w:rPr>
        <w:br/>
        <w:t>)</w:t>
      </w:r>
    </w:p>
    <w:p w14:paraId="70A751F9" w14:textId="77777777" w:rsidR="00CB5F12" w:rsidRDefault="00CB5F12" w:rsidP="00B82BBE">
      <w:pPr>
        <w:pStyle w:val="HTMLPreformatted"/>
        <w:shd w:val="clear" w:color="auto" w:fill="FFFFFF"/>
        <w:rPr>
          <w:rFonts w:asciiTheme="minorHAnsi" w:hAnsiTheme="minorHAnsi" w:cstheme="minorHAnsi"/>
          <w:color w:val="000000"/>
          <w:sz w:val="24"/>
          <w:szCs w:val="24"/>
        </w:rPr>
      </w:pPr>
    </w:p>
    <w:p w14:paraId="35C7D543" w14:textId="014D7676" w:rsidR="00CB5F12" w:rsidRDefault="00CB5F12" w:rsidP="00B82BBE">
      <w:pPr>
        <w:pStyle w:val="HTMLPreformatted"/>
        <w:shd w:val="clear" w:color="auto" w:fill="FFFFFF"/>
        <w:rPr>
          <w:rFonts w:asciiTheme="minorHAnsi" w:hAnsiTheme="minorHAnsi" w:cstheme="minorHAnsi"/>
          <w:color w:val="000000"/>
          <w:sz w:val="24"/>
          <w:szCs w:val="24"/>
        </w:rPr>
      </w:pPr>
      <w:r>
        <w:rPr>
          <w:rFonts w:asciiTheme="minorHAnsi" w:hAnsiTheme="minorHAnsi" w:cstheme="minorHAnsi"/>
          <w:color w:val="000000"/>
          <w:sz w:val="24"/>
          <w:szCs w:val="24"/>
        </w:rPr>
        <w:t>În cazul în care se găseste similaritate cu o persoană din colecție, se vor parcurge toate regulile în care aceasta apare încercându-se validarea și celorlalte constrângeri.</w:t>
      </w:r>
    </w:p>
    <w:p w14:paraId="13C643CB" w14:textId="1500A331" w:rsidR="00CB5F12" w:rsidRDefault="00CB5F12" w:rsidP="00B82BBE">
      <w:pPr>
        <w:pStyle w:val="HTMLPreformatted"/>
        <w:shd w:val="clear" w:color="auto" w:fill="FFFFFF"/>
        <w:rPr>
          <w:rFonts w:asciiTheme="minorHAnsi" w:hAnsiTheme="minorHAnsi" w:cstheme="minorHAnsi"/>
          <w:color w:val="000000"/>
          <w:sz w:val="24"/>
          <w:szCs w:val="24"/>
          <w:lang w:val="ro-RO"/>
        </w:rPr>
      </w:pPr>
      <w:r>
        <w:rPr>
          <w:rFonts w:asciiTheme="minorHAnsi" w:hAnsiTheme="minorHAnsi" w:cstheme="minorHAnsi"/>
          <w:color w:val="000000"/>
          <w:sz w:val="24"/>
          <w:szCs w:val="24"/>
        </w:rPr>
        <w:t>Pasul următor este identificarea etichetelor din imagine. Această operație necesită doar imaginea și se relizează folosid următoarea funcție:</w:t>
      </w:r>
    </w:p>
    <w:p w14:paraId="22434964" w14:textId="77777777" w:rsidR="00CB5F12" w:rsidRPr="00CB5F12" w:rsidRDefault="00CB5F12" w:rsidP="00CB5F12">
      <w:pPr>
        <w:pStyle w:val="HTMLPreformatted"/>
        <w:shd w:val="clear" w:color="auto" w:fill="FFFFFF"/>
        <w:rPr>
          <w:color w:val="000000"/>
          <w:sz w:val="24"/>
          <w:szCs w:val="24"/>
        </w:rPr>
      </w:pPr>
      <w:r w:rsidRPr="00CB5F12">
        <w:rPr>
          <w:color w:val="000000"/>
          <w:sz w:val="24"/>
          <w:szCs w:val="24"/>
        </w:rPr>
        <w:lastRenderedPageBreak/>
        <w:t>labelsRequest = client.detect_labels(</w:t>
      </w:r>
      <w:r w:rsidRPr="00CB5F12">
        <w:rPr>
          <w:color w:val="000000"/>
          <w:sz w:val="24"/>
          <w:szCs w:val="24"/>
        </w:rPr>
        <w:br/>
        <w:t xml:space="preserve">    </w:t>
      </w:r>
      <w:r w:rsidRPr="00CB5F12">
        <w:rPr>
          <w:color w:val="660099"/>
          <w:sz w:val="24"/>
          <w:szCs w:val="24"/>
        </w:rPr>
        <w:t>Image</w:t>
      </w:r>
      <w:r w:rsidRPr="00CB5F12">
        <w:rPr>
          <w:color w:val="000000"/>
          <w:sz w:val="24"/>
          <w:szCs w:val="24"/>
        </w:rPr>
        <w:t>={</w:t>
      </w:r>
      <w:r w:rsidRPr="00CB5F12">
        <w:rPr>
          <w:color w:val="000000"/>
          <w:sz w:val="24"/>
          <w:szCs w:val="24"/>
        </w:rPr>
        <w:br/>
        <w:t xml:space="preserve">        </w:t>
      </w:r>
      <w:r w:rsidRPr="00CB5F12">
        <w:rPr>
          <w:b/>
          <w:bCs/>
          <w:color w:val="008080"/>
          <w:sz w:val="24"/>
          <w:szCs w:val="24"/>
        </w:rPr>
        <w:t>'S3Object'</w:t>
      </w:r>
      <w:r w:rsidRPr="00CB5F12">
        <w:rPr>
          <w:color w:val="000000"/>
          <w:sz w:val="24"/>
          <w:szCs w:val="24"/>
        </w:rPr>
        <w:t>: {</w:t>
      </w:r>
      <w:r w:rsidRPr="00CB5F12">
        <w:rPr>
          <w:color w:val="000000"/>
          <w:sz w:val="24"/>
          <w:szCs w:val="24"/>
        </w:rPr>
        <w:br/>
        <w:t xml:space="preserve">            </w:t>
      </w:r>
      <w:r w:rsidRPr="00CB5F12">
        <w:rPr>
          <w:b/>
          <w:bCs/>
          <w:color w:val="008080"/>
          <w:sz w:val="24"/>
          <w:szCs w:val="24"/>
        </w:rPr>
        <w:t>'Bucket'</w:t>
      </w:r>
      <w:r w:rsidRPr="00CB5F12">
        <w:rPr>
          <w:color w:val="000000"/>
          <w:sz w:val="24"/>
          <w:szCs w:val="24"/>
        </w:rPr>
        <w:t>: settings.AWS_STORAGE_BUCKET_NAME,</w:t>
      </w:r>
      <w:r w:rsidRPr="00CB5F12">
        <w:rPr>
          <w:color w:val="000000"/>
          <w:sz w:val="24"/>
          <w:szCs w:val="24"/>
        </w:rPr>
        <w:br/>
        <w:t xml:space="preserve">            </w:t>
      </w:r>
      <w:r w:rsidRPr="00CB5F12">
        <w:rPr>
          <w:b/>
          <w:bCs/>
          <w:color w:val="008080"/>
          <w:sz w:val="24"/>
          <w:szCs w:val="24"/>
        </w:rPr>
        <w:t>'Name'</w:t>
      </w:r>
      <w:r w:rsidRPr="00CB5F12">
        <w:rPr>
          <w:color w:val="000000"/>
          <w:sz w:val="24"/>
          <w:szCs w:val="24"/>
        </w:rPr>
        <w:t xml:space="preserve">: </w:t>
      </w:r>
      <w:r w:rsidRPr="00CB5F12">
        <w:rPr>
          <w:b/>
          <w:bCs/>
          <w:color w:val="008080"/>
          <w:sz w:val="24"/>
          <w:szCs w:val="24"/>
        </w:rPr>
        <w:t>'hello.png'</w:t>
      </w:r>
      <w:r w:rsidRPr="00CB5F12">
        <w:rPr>
          <w:color w:val="000000"/>
          <w:sz w:val="24"/>
          <w:szCs w:val="24"/>
        </w:rPr>
        <w:t>,</w:t>
      </w:r>
      <w:r w:rsidRPr="00CB5F12">
        <w:rPr>
          <w:color w:val="000000"/>
          <w:sz w:val="24"/>
          <w:szCs w:val="24"/>
        </w:rPr>
        <w:br/>
        <w:t xml:space="preserve">        }</w:t>
      </w:r>
      <w:r w:rsidRPr="00CB5F12">
        <w:rPr>
          <w:color w:val="000000"/>
          <w:sz w:val="24"/>
          <w:szCs w:val="24"/>
        </w:rPr>
        <w:br/>
        <w:t xml:space="preserve">    },</w:t>
      </w:r>
      <w:r w:rsidRPr="00CB5F12">
        <w:rPr>
          <w:color w:val="000000"/>
          <w:sz w:val="24"/>
          <w:szCs w:val="24"/>
        </w:rPr>
        <w:br/>
        <w:t xml:space="preserve">    </w:t>
      </w:r>
      <w:r w:rsidRPr="00CB5F12">
        <w:rPr>
          <w:color w:val="660099"/>
          <w:sz w:val="24"/>
          <w:szCs w:val="24"/>
        </w:rPr>
        <w:t xml:space="preserve">MaxLabels </w:t>
      </w:r>
      <w:r w:rsidRPr="00CB5F12">
        <w:rPr>
          <w:color w:val="000000"/>
          <w:sz w:val="24"/>
          <w:szCs w:val="24"/>
        </w:rPr>
        <w:t xml:space="preserve">= </w:t>
      </w:r>
      <w:r w:rsidRPr="00CB5F12">
        <w:rPr>
          <w:color w:val="0000FF"/>
          <w:sz w:val="24"/>
          <w:szCs w:val="24"/>
        </w:rPr>
        <w:t>10</w:t>
      </w:r>
      <w:r w:rsidRPr="00CB5F12">
        <w:rPr>
          <w:color w:val="000000"/>
          <w:sz w:val="24"/>
          <w:szCs w:val="24"/>
        </w:rPr>
        <w:t>,</w:t>
      </w:r>
      <w:r w:rsidRPr="00CB5F12">
        <w:rPr>
          <w:color w:val="000000"/>
          <w:sz w:val="24"/>
          <w:szCs w:val="24"/>
        </w:rPr>
        <w:br/>
        <w:t xml:space="preserve">    </w:t>
      </w:r>
      <w:r w:rsidRPr="00CB5F12">
        <w:rPr>
          <w:color w:val="660099"/>
          <w:sz w:val="24"/>
          <w:szCs w:val="24"/>
        </w:rPr>
        <w:t xml:space="preserve">MinConfidence </w:t>
      </w:r>
      <w:r w:rsidRPr="00CB5F12">
        <w:rPr>
          <w:color w:val="000000"/>
          <w:sz w:val="24"/>
          <w:szCs w:val="24"/>
        </w:rPr>
        <w:t xml:space="preserve">= </w:t>
      </w:r>
      <w:r w:rsidRPr="00CB5F12">
        <w:rPr>
          <w:color w:val="0000FF"/>
          <w:sz w:val="24"/>
          <w:szCs w:val="24"/>
        </w:rPr>
        <w:t>75</w:t>
      </w:r>
      <w:r w:rsidRPr="00CB5F12">
        <w:rPr>
          <w:color w:val="0000FF"/>
          <w:sz w:val="24"/>
          <w:szCs w:val="24"/>
        </w:rPr>
        <w:br/>
      </w:r>
      <w:r w:rsidRPr="00CB5F12">
        <w:rPr>
          <w:color w:val="000000"/>
          <w:sz w:val="24"/>
          <w:szCs w:val="24"/>
        </w:rPr>
        <w:t>)</w:t>
      </w:r>
    </w:p>
    <w:p w14:paraId="548138E9" w14:textId="77777777" w:rsidR="00CB5F12" w:rsidRDefault="00CB5F12" w:rsidP="00B82BBE">
      <w:pPr>
        <w:pStyle w:val="HTMLPreformatted"/>
        <w:shd w:val="clear" w:color="auto" w:fill="FFFFFF"/>
        <w:rPr>
          <w:rFonts w:asciiTheme="minorHAnsi" w:hAnsiTheme="minorHAnsi" w:cstheme="minorHAnsi"/>
          <w:color w:val="000000"/>
          <w:sz w:val="24"/>
          <w:szCs w:val="24"/>
        </w:rPr>
      </w:pPr>
    </w:p>
    <w:p w14:paraId="09848ADD" w14:textId="3DF79992" w:rsidR="00CB5F12" w:rsidRPr="00CB5F12" w:rsidRDefault="00CB5F12" w:rsidP="00B82BBE">
      <w:pPr>
        <w:pStyle w:val="HTMLPreformatted"/>
        <w:shd w:val="clear" w:color="auto" w:fill="FFFFFF"/>
        <w:rPr>
          <w:rFonts w:asciiTheme="minorHAnsi" w:hAnsiTheme="minorHAnsi" w:cstheme="minorHAnsi"/>
          <w:color w:val="000000"/>
          <w:sz w:val="24"/>
          <w:szCs w:val="24"/>
          <w:lang w:val="ro-RO"/>
        </w:rPr>
      </w:pPr>
      <w:r>
        <w:rPr>
          <w:rFonts w:asciiTheme="minorHAnsi" w:hAnsiTheme="minorHAnsi" w:cstheme="minorHAnsi"/>
          <w:color w:val="000000"/>
          <w:sz w:val="24"/>
          <w:szCs w:val="24"/>
        </w:rPr>
        <w:t>Fiecare regul</w:t>
      </w:r>
      <w:r>
        <w:rPr>
          <w:rFonts w:asciiTheme="minorHAnsi" w:hAnsiTheme="minorHAnsi" w:cstheme="minorHAnsi"/>
          <w:color w:val="000000"/>
          <w:sz w:val="24"/>
          <w:szCs w:val="24"/>
          <w:lang w:val="ro-RO"/>
        </w:rPr>
        <w:t>ă care conține o etichetă identificată este verificată și validată împotriva celorlalte constrângeri.</w:t>
      </w:r>
    </w:p>
    <w:p w14:paraId="37430DBE" w14:textId="1ED42D55" w:rsidR="00CB5F12" w:rsidRPr="00CB5F12" w:rsidRDefault="00CB5F12" w:rsidP="005D10F1">
      <w:pPr>
        <w:jc w:val="both"/>
        <w:rPr>
          <w:i/>
          <w:noProof/>
          <w:sz w:val="24"/>
        </w:rPr>
      </w:pPr>
      <w:r>
        <w:rPr>
          <w:noProof/>
          <w:sz w:val="24"/>
          <w:lang w:val="ro-RO"/>
        </w:rPr>
        <w:t>În cazul în care nicio regulă nu este activată, sistemul nu suferă nicio modificare</w:t>
      </w:r>
      <w:r w:rsidR="00BD5686">
        <w:rPr>
          <w:noProof/>
          <w:sz w:val="24"/>
        </w:rPr>
        <w:t>.</w:t>
      </w:r>
    </w:p>
    <w:p w14:paraId="11564E5B" w14:textId="77777777" w:rsidR="00B82BBE" w:rsidRPr="00B82BBE" w:rsidRDefault="00B82BBE" w:rsidP="005D10F1">
      <w:pPr>
        <w:jc w:val="both"/>
        <w:rPr>
          <w:noProof/>
          <w:sz w:val="24"/>
          <w:lang w:val="ro-RO"/>
        </w:rPr>
      </w:pPr>
    </w:p>
    <w:p w14:paraId="42214D58" w14:textId="77777777" w:rsidR="00A85FEB" w:rsidRPr="00A85FEB" w:rsidRDefault="00A85FEB" w:rsidP="005D10F1">
      <w:pPr>
        <w:jc w:val="both"/>
        <w:rPr>
          <w:ins w:id="546" w:author="Alexandru Martinas" w:date="2018-06-26T17:13:00Z"/>
          <w:noProof/>
          <w:sz w:val="24"/>
          <w:lang w:val="ro-RO"/>
        </w:rPr>
      </w:pPr>
    </w:p>
    <w:p w14:paraId="01C98B81" w14:textId="77777777" w:rsidR="00D622A4" w:rsidRDefault="00D622A4" w:rsidP="00D622A4">
      <w:pPr>
        <w:pStyle w:val="ListParagraph"/>
        <w:spacing w:line="360" w:lineRule="auto"/>
        <w:ind w:left="1440"/>
        <w:jc w:val="both"/>
        <w:rPr>
          <w:ins w:id="547" w:author="Alexandru Martinas" w:date="2018-06-26T16:48:00Z"/>
          <w:sz w:val="24"/>
          <w:szCs w:val="24"/>
          <w:lang w:val="ro-RO"/>
        </w:rPr>
        <w:pPrChange w:id="548" w:author="Alexandru Martinas" w:date="2018-06-26T17:13:00Z">
          <w:pPr>
            <w:spacing w:line="360" w:lineRule="auto"/>
            <w:ind w:firstLine="720"/>
            <w:jc w:val="both"/>
          </w:pPr>
        </w:pPrChange>
      </w:pPr>
    </w:p>
    <w:p w14:paraId="55B7D13B" w14:textId="7281DE03" w:rsidR="00172477" w:rsidRPr="00172477" w:rsidRDefault="00172477" w:rsidP="00172477">
      <w:pPr>
        <w:spacing w:line="360" w:lineRule="auto"/>
        <w:ind w:left="720"/>
        <w:jc w:val="both"/>
        <w:rPr>
          <w:ins w:id="549" w:author="Alexandru Martinas" w:date="2018-06-25T17:22:00Z"/>
          <w:sz w:val="24"/>
          <w:szCs w:val="24"/>
          <w:lang w:val="ro-RO"/>
          <w:rPrChange w:id="550" w:author="Alexandru Martinas" w:date="2018-06-26T16:48:00Z">
            <w:rPr>
              <w:ins w:id="551" w:author="Alexandru Martinas" w:date="2018-06-25T17:22:00Z"/>
              <w:sz w:val="24"/>
              <w:szCs w:val="24"/>
            </w:rPr>
          </w:rPrChange>
        </w:rPr>
        <w:pPrChange w:id="552" w:author="Alexandru Martinas" w:date="2018-06-26T16:48:00Z">
          <w:pPr>
            <w:spacing w:line="360" w:lineRule="auto"/>
            <w:ind w:firstLine="720"/>
            <w:jc w:val="both"/>
          </w:pPr>
        </w:pPrChange>
      </w:pPr>
    </w:p>
    <w:p w14:paraId="52D198D4" w14:textId="77777777" w:rsidR="00F32155" w:rsidRPr="00F32155" w:rsidRDefault="00F32155" w:rsidP="00053172">
      <w:pPr>
        <w:spacing w:line="360" w:lineRule="auto"/>
        <w:ind w:firstLine="720"/>
        <w:jc w:val="both"/>
        <w:rPr>
          <w:ins w:id="553" w:author="Alexandru Martinas" w:date="2018-06-25T17:22:00Z"/>
          <w:sz w:val="24"/>
          <w:szCs w:val="24"/>
          <w:lang w:val="ro-RO"/>
          <w:rPrChange w:id="554" w:author="Alexandru Martinas" w:date="2018-06-25T17:22:00Z">
            <w:rPr>
              <w:ins w:id="555" w:author="Alexandru Martinas" w:date="2018-06-25T17:22:00Z"/>
              <w:sz w:val="24"/>
              <w:szCs w:val="24"/>
            </w:rPr>
          </w:rPrChange>
        </w:rPr>
      </w:pPr>
    </w:p>
    <w:p w14:paraId="4DE0D62E" w14:textId="77777777" w:rsidR="00F32155" w:rsidRPr="00F32155" w:rsidRDefault="00F32155" w:rsidP="00053172">
      <w:pPr>
        <w:spacing w:line="360" w:lineRule="auto"/>
        <w:ind w:firstLine="720"/>
        <w:jc w:val="both"/>
        <w:rPr>
          <w:ins w:id="556" w:author="Alexandru Martinas" w:date="2018-06-25T17:22:00Z"/>
          <w:sz w:val="24"/>
          <w:szCs w:val="24"/>
          <w:lang w:val="ro-RO"/>
          <w:rPrChange w:id="557" w:author="Alexandru Martinas" w:date="2018-06-25T17:22:00Z">
            <w:rPr>
              <w:ins w:id="558" w:author="Alexandru Martinas" w:date="2018-06-25T17:22:00Z"/>
              <w:sz w:val="24"/>
              <w:szCs w:val="24"/>
            </w:rPr>
          </w:rPrChange>
        </w:rPr>
      </w:pPr>
    </w:p>
    <w:p w14:paraId="45858265" w14:textId="77777777" w:rsidR="00F32155" w:rsidRPr="00F32155" w:rsidRDefault="00F32155" w:rsidP="00053172">
      <w:pPr>
        <w:spacing w:line="360" w:lineRule="auto"/>
        <w:ind w:firstLine="720"/>
        <w:jc w:val="both"/>
        <w:rPr>
          <w:ins w:id="559" w:author="Alexandru Martinas" w:date="2018-06-25T17:22:00Z"/>
          <w:sz w:val="24"/>
          <w:szCs w:val="24"/>
          <w:lang w:val="ro-RO"/>
          <w:rPrChange w:id="560" w:author="Alexandru Martinas" w:date="2018-06-25T17:22:00Z">
            <w:rPr>
              <w:ins w:id="561" w:author="Alexandru Martinas" w:date="2018-06-25T17:22:00Z"/>
              <w:sz w:val="24"/>
              <w:szCs w:val="24"/>
            </w:rPr>
          </w:rPrChange>
        </w:rPr>
      </w:pPr>
    </w:p>
    <w:p w14:paraId="2DE834CF" w14:textId="77777777" w:rsidR="00F32155" w:rsidRPr="00F32155" w:rsidRDefault="00F32155" w:rsidP="00053172">
      <w:pPr>
        <w:spacing w:line="360" w:lineRule="auto"/>
        <w:ind w:firstLine="720"/>
        <w:jc w:val="both"/>
        <w:rPr>
          <w:ins w:id="562" w:author="Alexandru Martinas" w:date="2018-06-25T17:22:00Z"/>
          <w:sz w:val="24"/>
          <w:szCs w:val="24"/>
          <w:lang w:val="ro-RO"/>
          <w:rPrChange w:id="563" w:author="Alexandru Martinas" w:date="2018-06-25T17:22:00Z">
            <w:rPr>
              <w:ins w:id="564" w:author="Alexandru Martinas" w:date="2018-06-25T17:22:00Z"/>
              <w:sz w:val="24"/>
              <w:szCs w:val="24"/>
            </w:rPr>
          </w:rPrChange>
        </w:rPr>
      </w:pPr>
    </w:p>
    <w:p w14:paraId="403EB40E" w14:textId="77777777" w:rsidR="00F32155" w:rsidRPr="00F32155" w:rsidRDefault="00F32155" w:rsidP="00053172">
      <w:pPr>
        <w:spacing w:line="360" w:lineRule="auto"/>
        <w:ind w:firstLine="720"/>
        <w:jc w:val="both"/>
        <w:rPr>
          <w:ins w:id="565" w:author="Alexandru Martinas" w:date="2018-06-25T17:22:00Z"/>
          <w:sz w:val="24"/>
          <w:szCs w:val="24"/>
          <w:lang w:val="ro-RO"/>
          <w:rPrChange w:id="566" w:author="Alexandru Martinas" w:date="2018-06-25T17:22:00Z">
            <w:rPr>
              <w:ins w:id="567" w:author="Alexandru Martinas" w:date="2018-06-25T17:22:00Z"/>
              <w:sz w:val="24"/>
              <w:szCs w:val="24"/>
            </w:rPr>
          </w:rPrChange>
        </w:rPr>
      </w:pPr>
    </w:p>
    <w:p w14:paraId="408E422C" w14:textId="77777777" w:rsidR="00F32155" w:rsidRPr="00F32155" w:rsidRDefault="00F32155" w:rsidP="00053172">
      <w:pPr>
        <w:spacing w:line="360" w:lineRule="auto"/>
        <w:ind w:firstLine="720"/>
        <w:jc w:val="both"/>
        <w:rPr>
          <w:ins w:id="568" w:author="Alexandru Martinas" w:date="2018-06-25T17:22:00Z"/>
          <w:sz w:val="24"/>
          <w:szCs w:val="24"/>
          <w:lang w:val="ro-RO"/>
          <w:rPrChange w:id="569" w:author="Alexandru Martinas" w:date="2018-06-25T17:22:00Z">
            <w:rPr>
              <w:ins w:id="570" w:author="Alexandru Martinas" w:date="2018-06-25T17:22:00Z"/>
              <w:sz w:val="24"/>
              <w:szCs w:val="24"/>
            </w:rPr>
          </w:rPrChange>
        </w:rPr>
      </w:pPr>
    </w:p>
    <w:p w14:paraId="2C8D5798" w14:textId="77777777" w:rsidR="00F32155" w:rsidRPr="00F32155" w:rsidRDefault="00F32155" w:rsidP="00053172">
      <w:pPr>
        <w:spacing w:line="360" w:lineRule="auto"/>
        <w:ind w:firstLine="720"/>
        <w:jc w:val="both"/>
        <w:rPr>
          <w:ins w:id="571" w:author="Alexandru Martinas" w:date="2018-06-25T17:22:00Z"/>
          <w:sz w:val="24"/>
          <w:szCs w:val="24"/>
          <w:lang w:val="ro-RO"/>
          <w:rPrChange w:id="572" w:author="Alexandru Martinas" w:date="2018-06-25T17:22:00Z">
            <w:rPr>
              <w:ins w:id="573" w:author="Alexandru Martinas" w:date="2018-06-25T17:22:00Z"/>
              <w:sz w:val="24"/>
              <w:szCs w:val="24"/>
            </w:rPr>
          </w:rPrChange>
        </w:rPr>
      </w:pPr>
    </w:p>
    <w:p w14:paraId="4566323E" w14:textId="77777777" w:rsidR="00F32155" w:rsidRPr="00F32155" w:rsidRDefault="00F32155" w:rsidP="00053172">
      <w:pPr>
        <w:spacing w:line="360" w:lineRule="auto"/>
        <w:ind w:firstLine="720"/>
        <w:jc w:val="both"/>
        <w:rPr>
          <w:ins w:id="574" w:author="Alexandru Martinas" w:date="2018-06-25T17:22:00Z"/>
          <w:sz w:val="24"/>
          <w:szCs w:val="24"/>
          <w:lang w:val="ro-RO"/>
          <w:rPrChange w:id="575" w:author="Alexandru Martinas" w:date="2018-06-25T17:22:00Z">
            <w:rPr>
              <w:ins w:id="576" w:author="Alexandru Martinas" w:date="2018-06-25T17:22:00Z"/>
              <w:sz w:val="24"/>
              <w:szCs w:val="24"/>
            </w:rPr>
          </w:rPrChange>
        </w:rPr>
      </w:pPr>
    </w:p>
    <w:p w14:paraId="7CA24E0F" w14:textId="77777777" w:rsidR="00F32155" w:rsidRPr="00F32155" w:rsidRDefault="00F32155" w:rsidP="00053172">
      <w:pPr>
        <w:spacing w:line="360" w:lineRule="auto"/>
        <w:ind w:firstLine="720"/>
        <w:jc w:val="both"/>
        <w:rPr>
          <w:ins w:id="577" w:author="Alexandru Martinas" w:date="2018-06-25T17:22:00Z"/>
          <w:sz w:val="24"/>
          <w:szCs w:val="24"/>
          <w:lang w:val="ro-RO"/>
          <w:rPrChange w:id="578" w:author="Alexandru Martinas" w:date="2018-06-25T17:22:00Z">
            <w:rPr>
              <w:ins w:id="579" w:author="Alexandru Martinas" w:date="2018-06-25T17:22:00Z"/>
              <w:sz w:val="24"/>
              <w:szCs w:val="24"/>
            </w:rPr>
          </w:rPrChange>
        </w:rPr>
      </w:pPr>
    </w:p>
    <w:p w14:paraId="799997F9" w14:textId="77777777" w:rsidR="00F32155" w:rsidRPr="00F32155" w:rsidRDefault="00F32155" w:rsidP="00053172">
      <w:pPr>
        <w:spacing w:line="360" w:lineRule="auto"/>
        <w:ind w:firstLine="720"/>
        <w:jc w:val="both"/>
        <w:rPr>
          <w:ins w:id="580" w:author="Alexandru Martinas" w:date="2018-06-25T17:22:00Z"/>
          <w:sz w:val="24"/>
          <w:szCs w:val="24"/>
          <w:lang w:val="ro-RO"/>
          <w:rPrChange w:id="581" w:author="Alexandru Martinas" w:date="2018-06-25T17:22:00Z">
            <w:rPr>
              <w:ins w:id="582" w:author="Alexandru Martinas" w:date="2018-06-25T17:22:00Z"/>
              <w:sz w:val="24"/>
              <w:szCs w:val="24"/>
            </w:rPr>
          </w:rPrChange>
        </w:rPr>
      </w:pPr>
    </w:p>
    <w:p w14:paraId="574CF794" w14:textId="77777777" w:rsidR="00F32155" w:rsidRPr="00F32155" w:rsidRDefault="00F32155" w:rsidP="00C95BE6">
      <w:pPr>
        <w:spacing w:line="360" w:lineRule="auto"/>
        <w:jc w:val="both"/>
        <w:rPr>
          <w:sz w:val="24"/>
          <w:szCs w:val="24"/>
          <w:lang w:val="ro-RO"/>
          <w:rPrChange w:id="583" w:author="Alexandru Martinas" w:date="2018-06-25T17:22:00Z">
            <w:rPr>
              <w:sz w:val="24"/>
              <w:szCs w:val="24"/>
            </w:rPr>
          </w:rPrChange>
        </w:rPr>
      </w:pPr>
    </w:p>
    <w:p w14:paraId="75DCF6A3" w14:textId="7D6BA86C" w:rsidR="00CB5D28" w:rsidRDefault="007F0B6C" w:rsidP="00F32155">
      <w:pPr>
        <w:pStyle w:val="Heading1"/>
        <w:spacing w:after="120" w:line="360" w:lineRule="auto"/>
        <w:ind w:firstLine="720"/>
        <w:rPr>
          <w:ins w:id="584" w:author="Alexandru Martinas" w:date="2018-06-25T17:22:00Z"/>
          <w:lang w:val="ro-RO"/>
        </w:rPr>
        <w:pPrChange w:id="585" w:author="Alexandru Martinas" w:date="2018-06-25T17:23:00Z">
          <w:pPr>
            <w:pStyle w:val="Heading1"/>
            <w:spacing w:after="120" w:line="360" w:lineRule="auto"/>
          </w:pPr>
        </w:pPrChange>
      </w:pPr>
      <w:bookmarkStart w:id="586" w:name="_Toc517825262"/>
      <w:ins w:id="587" w:author="Alexandru Martinas" w:date="2018-06-26T14:43:00Z">
        <w:r>
          <w:rPr>
            <w:lang w:val="ro-RO"/>
          </w:rPr>
          <w:lastRenderedPageBreak/>
          <w:t>5</w:t>
        </w:r>
      </w:ins>
      <w:commentRangeStart w:id="588"/>
      <w:del w:id="589" w:author="Alexandru Martinas" w:date="2018-06-26T14:43:00Z">
        <w:r w:rsidR="00053172" w:rsidDel="007F0B6C">
          <w:rPr>
            <w:lang w:val="ro-RO"/>
          </w:rPr>
          <w:delText>4</w:delText>
        </w:r>
      </w:del>
      <w:r w:rsidR="003C5BA2">
        <w:rPr>
          <w:lang w:val="ro-RO"/>
        </w:rPr>
        <w:t>. Manual de utilizare</w:t>
      </w:r>
      <w:commentRangeEnd w:id="588"/>
      <w:r w:rsidR="001557D1">
        <w:rPr>
          <w:rStyle w:val="CommentReference"/>
          <w:rFonts w:asciiTheme="minorHAnsi" w:eastAsiaTheme="minorHAnsi" w:hAnsiTheme="minorHAnsi" w:cstheme="minorBidi"/>
          <w:color w:val="auto"/>
        </w:rPr>
        <w:commentReference w:id="588"/>
      </w:r>
      <w:bookmarkEnd w:id="586"/>
    </w:p>
    <w:p w14:paraId="7D985049" w14:textId="77777777" w:rsidR="00F32155" w:rsidRPr="005A6458" w:rsidRDefault="00F32155" w:rsidP="00F32155">
      <w:pPr>
        <w:rPr>
          <w:lang w:val="ro-RO"/>
        </w:rPr>
        <w:pPrChange w:id="590" w:author="Alexandru Martinas" w:date="2018-06-25T17:22:00Z">
          <w:pPr>
            <w:pStyle w:val="Heading1"/>
            <w:spacing w:after="120" w:line="360" w:lineRule="auto"/>
          </w:pPr>
        </w:pPrChange>
      </w:pPr>
    </w:p>
    <w:p w14:paraId="081261AE" w14:textId="593340FC" w:rsidR="00CB5D28" w:rsidRDefault="00657897" w:rsidP="00876005">
      <w:pPr>
        <w:spacing w:after="120" w:line="360" w:lineRule="auto"/>
        <w:jc w:val="both"/>
        <w:rPr>
          <w:sz w:val="24"/>
          <w:lang w:val="ro-RO"/>
        </w:rPr>
      </w:pPr>
      <w:r>
        <w:rPr>
          <w:lang w:val="ro-RO"/>
        </w:rPr>
        <w:tab/>
      </w:r>
      <w:r w:rsidR="00A87935">
        <w:rPr>
          <w:sz w:val="24"/>
          <w:lang w:val="ro-RO"/>
        </w:rPr>
        <w:t>Odata intrat pe pagina aplicației, utilizatorul</w:t>
      </w:r>
      <w:ins w:id="591" w:author="Sabin Buraga" w:date="2018-06-25T14:53:00Z">
        <w:r w:rsidR="00F91867">
          <w:rPr>
            <w:sz w:val="24"/>
            <w:lang w:val="ro-RO"/>
          </w:rPr>
          <w:t xml:space="preserve"> </w:t>
        </w:r>
      </w:ins>
      <w:r w:rsidR="00A87935">
        <w:rPr>
          <w:sz w:val="24"/>
          <w:lang w:val="ro-RO"/>
        </w:rPr>
        <w:t>este întâmpinat de formularul de înregistrare. În cazul în care acesta este deja înregistrat, se poate autentifica folosindu-se de formularul din colțul dreapta sus.</w:t>
      </w:r>
    </w:p>
    <w:p w14:paraId="4F49D06D" w14:textId="1F9BFF42" w:rsidR="00A87935" w:rsidRDefault="003439E2" w:rsidP="00876005">
      <w:pPr>
        <w:spacing w:after="120" w:line="360" w:lineRule="auto"/>
        <w:jc w:val="both"/>
        <w:rPr>
          <w:sz w:val="24"/>
          <w:lang w:val="ro-RO"/>
        </w:rPr>
      </w:pPr>
      <w:r>
        <w:rPr>
          <w:noProof/>
        </w:rPr>
        <w:drawing>
          <wp:anchor distT="0" distB="0" distL="114300" distR="114300" simplePos="0" relativeHeight="251755008" behindDoc="0" locked="0" layoutInCell="1" allowOverlap="1" wp14:anchorId="61B23AE2" wp14:editId="2B72E010">
            <wp:simplePos x="0" y="0"/>
            <wp:positionH relativeFrom="margin">
              <wp:posOffset>10795</wp:posOffset>
            </wp:positionH>
            <wp:positionV relativeFrom="paragraph">
              <wp:posOffset>127635</wp:posOffset>
            </wp:positionV>
            <wp:extent cx="5614670" cy="3680460"/>
            <wp:effectExtent l="0" t="0" r="508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614670" cy="3680460"/>
                    </a:xfrm>
                    <a:prstGeom prst="rect">
                      <a:avLst/>
                    </a:prstGeom>
                  </pic:spPr>
                </pic:pic>
              </a:graphicData>
            </a:graphic>
            <wp14:sizeRelV relativeFrom="margin">
              <wp14:pctHeight>0</wp14:pctHeight>
            </wp14:sizeRelV>
          </wp:anchor>
        </w:drawing>
      </w:r>
    </w:p>
    <w:p w14:paraId="6208E704" w14:textId="68805DD1" w:rsidR="00A87935" w:rsidRDefault="00A87935" w:rsidP="00876005">
      <w:pPr>
        <w:spacing w:after="120" w:line="360" w:lineRule="auto"/>
        <w:jc w:val="both"/>
        <w:rPr>
          <w:sz w:val="24"/>
          <w:lang w:val="ro-RO"/>
        </w:rPr>
      </w:pPr>
    </w:p>
    <w:p w14:paraId="0A937945" w14:textId="6E187771" w:rsidR="00A87935" w:rsidRDefault="00A87935" w:rsidP="00876005">
      <w:pPr>
        <w:spacing w:after="120" w:line="360" w:lineRule="auto"/>
        <w:jc w:val="both"/>
        <w:rPr>
          <w:sz w:val="24"/>
          <w:lang w:val="ro-RO"/>
        </w:rPr>
      </w:pPr>
    </w:p>
    <w:p w14:paraId="56A0065C" w14:textId="77777777" w:rsidR="00A87935" w:rsidRDefault="00A87935" w:rsidP="00876005">
      <w:pPr>
        <w:spacing w:after="120" w:line="360" w:lineRule="auto"/>
        <w:jc w:val="both"/>
        <w:rPr>
          <w:sz w:val="24"/>
          <w:lang w:val="ro-RO"/>
        </w:rPr>
      </w:pPr>
    </w:p>
    <w:p w14:paraId="5420DD66" w14:textId="77777777" w:rsidR="00A87935" w:rsidRDefault="00A87935" w:rsidP="00876005">
      <w:pPr>
        <w:spacing w:after="120" w:line="360" w:lineRule="auto"/>
        <w:jc w:val="both"/>
        <w:rPr>
          <w:sz w:val="24"/>
          <w:lang w:val="ro-RO"/>
        </w:rPr>
      </w:pPr>
    </w:p>
    <w:p w14:paraId="0BDA7410" w14:textId="77777777" w:rsidR="00A87935" w:rsidRDefault="00A87935" w:rsidP="00876005">
      <w:pPr>
        <w:spacing w:after="120" w:line="360" w:lineRule="auto"/>
        <w:jc w:val="both"/>
        <w:rPr>
          <w:sz w:val="24"/>
          <w:lang w:val="ro-RO"/>
        </w:rPr>
      </w:pPr>
    </w:p>
    <w:p w14:paraId="56A353C4" w14:textId="586FF86A" w:rsidR="00A87935" w:rsidRDefault="00A87935" w:rsidP="00876005">
      <w:pPr>
        <w:spacing w:after="120" w:line="360" w:lineRule="auto"/>
        <w:jc w:val="both"/>
        <w:rPr>
          <w:sz w:val="24"/>
          <w:lang w:val="ro-RO"/>
        </w:rPr>
      </w:pPr>
    </w:p>
    <w:p w14:paraId="52D16AC2" w14:textId="423D63D3" w:rsidR="00A87935" w:rsidRDefault="00A87935" w:rsidP="00876005">
      <w:pPr>
        <w:spacing w:after="120" w:line="360" w:lineRule="auto"/>
        <w:jc w:val="both"/>
        <w:rPr>
          <w:sz w:val="24"/>
          <w:lang w:val="ro-RO"/>
        </w:rPr>
      </w:pPr>
    </w:p>
    <w:p w14:paraId="6D0887EA" w14:textId="77777777" w:rsidR="003439E2" w:rsidRDefault="003439E2" w:rsidP="00876005">
      <w:pPr>
        <w:spacing w:after="120" w:line="360" w:lineRule="auto"/>
        <w:jc w:val="both"/>
        <w:rPr>
          <w:sz w:val="24"/>
          <w:lang w:val="ro-RO"/>
        </w:rPr>
      </w:pPr>
    </w:p>
    <w:p w14:paraId="4E76E389" w14:textId="77777777" w:rsidR="003439E2" w:rsidRDefault="003439E2" w:rsidP="00876005">
      <w:pPr>
        <w:spacing w:after="120" w:line="360" w:lineRule="auto"/>
        <w:jc w:val="both"/>
        <w:rPr>
          <w:sz w:val="24"/>
          <w:lang w:val="ro-RO"/>
        </w:rPr>
      </w:pPr>
    </w:p>
    <w:p w14:paraId="68AB3AE0" w14:textId="2A99EC2E" w:rsidR="00A87935" w:rsidRDefault="00A87935" w:rsidP="00876005">
      <w:pPr>
        <w:spacing w:after="120" w:line="360" w:lineRule="auto"/>
        <w:jc w:val="both"/>
        <w:rPr>
          <w:sz w:val="24"/>
          <w:lang w:val="ro-RO"/>
        </w:rPr>
      </w:pPr>
      <w:r>
        <w:rPr>
          <w:noProof/>
        </w:rPr>
        <mc:AlternateContent>
          <mc:Choice Requires="wps">
            <w:drawing>
              <wp:anchor distT="0" distB="0" distL="114300" distR="114300" simplePos="0" relativeHeight="251663872" behindDoc="0" locked="0" layoutInCell="1" allowOverlap="1" wp14:anchorId="1C0F66C2" wp14:editId="69620FE6">
                <wp:simplePos x="0" y="0"/>
                <wp:positionH relativeFrom="margin">
                  <wp:posOffset>-114935</wp:posOffset>
                </wp:positionH>
                <wp:positionV relativeFrom="paragraph">
                  <wp:posOffset>506730</wp:posOffset>
                </wp:positionV>
                <wp:extent cx="5943600" cy="266700"/>
                <wp:effectExtent l="0" t="0" r="0" b="0"/>
                <wp:wrapSquare wrapText="bothSides"/>
                <wp:docPr id="24" name="Text Box 24"/>
                <wp:cNvGraphicFramePr/>
                <a:graphic xmlns:a="http://schemas.openxmlformats.org/drawingml/2006/main">
                  <a:graphicData uri="http://schemas.microsoft.com/office/word/2010/wordprocessingShape">
                    <wps:wsp>
                      <wps:cNvSpPr txBox="1"/>
                      <wps:spPr>
                        <a:xfrm>
                          <a:off x="0" y="0"/>
                          <a:ext cx="5943600" cy="266700"/>
                        </a:xfrm>
                        <a:prstGeom prst="rect">
                          <a:avLst/>
                        </a:prstGeom>
                        <a:solidFill>
                          <a:prstClr val="white"/>
                        </a:solidFill>
                        <a:ln>
                          <a:noFill/>
                        </a:ln>
                        <a:effectLst/>
                      </wps:spPr>
                      <wps:txbx>
                        <w:txbxContent>
                          <w:p w14:paraId="135B41C5" w14:textId="5A738E09" w:rsidR="00196E9C" w:rsidRPr="00BD0497" w:rsidRDefault="00196E9C" w:rsidP="001812DC">
                            <w:pPr>
                              <w:pStyle w:val="Caption"/>
                              <w:jc w:val="center"/>
                              <w:rPr>
                                <w:noProof/>
                                <w:lang w:val="ro-RO"/>
                              </w:rPr>
                            </w:pPr>
                            <w:r w:rsidRPr="00BD0497">
                              <w:rPr>
                                <w:lang w:val="ro-RO"/>
                              </w:rPr>
                              <w:t xml:space="preserve">Figura </w:t>
                            </w:r>
                            <w:r>
                              <w:rPr>
                                <w:lang w:val="ro-RO"/>
                              </w:rPr>
                              <w:t>8</w:t>
                            </w:r>
                            <w:r w:rsidRPr="00BD0497">
                              <w:rPr>
                                <w:lang w:val="ro-RO"/>
                              </w:rPr>
                              <w:t>. Pagina de start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0F66C2" id="Text Box 24" o:spid="_x0000_s1027" type="#_x0000_t202" style="position:absolute;left:0;text-align:left;margin-left:-9.05pt;margin-top:39.9pt;width:468pt;height:21pt;z-index:25166387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" stroked="f">
                <v:textbox style="mso-fit-shape-to-text:t" inset="0,0,0,0">
                  <w:txbxContent>
                    <w:p w14:paraId="135B41C5" w14:textId="5A738E09" w:rsidR="00196E9C" w:rsidRPr="00BD0497" w:rsidRDefault="00196E9C" w:rsidP="001812DC">
                      <w:pPr>
                        <w:pStyle w:val="Caption"/>
                        <w:jc w:val="center"/>
                        <w:rPr>
                          <w:noProof/>
                          <w:lang w:val="ro-RO"/>
                        </w:rPr>
                      </w:pPr>
                      <w:r w:rsidRPr="00BD0497">
                        <w:rPr>
                          <w:lang w:val="ro-RO"/>
                        </w:rPr>
                        <w:t xml:space="preserve">Figura </w:t>
                      </w:r>
                      <w:r>
                        <w:rPr>
                          <w:lang w:val="ro-RO"/>
                        </w:rPr>
                        <w:t>8</w:t>
                      </w:r>
                      <w:r w:rsidRPr="00BD0497">
                        <w:rPr>
                          <w:lang w:val="ro-RO"/>
                        </w:rPr>
                        <w:t>. Pagina de start</w:t>
                      </w:r>
                    </w:p>
                  </w:txbxContent>
                </v:textbox>
                <w10:wrap type="square" anchorx="margin"/>
              </v:shape>
            </w:pict>
          </mc:Fallback>
        </mc:AlternateContent>
      </w:r>
    </w:p>
    <w:p w14:paraId="7B52FDDC" w14:textId="77777777" w:rsidR="003439E2" w:rsidRDefault="003439E2" w:rsidP="00876005">
      <w:pPr>
        <w:spacing w:after="120" w:line="360" w:lineRule="auto"/>
        <w:jc w:val="both"/>
        <w:rPr>
          <w:lang w:val="ro-RO"/>
        </w:rPr>
      </w:pPr>
    </w:p>
    <w:p w14:paraId="0BFE80D0" w14:textId="1A94397C" w:rsidR="00A87935" w:rsidRPr="0006125B" w:rsidRDefault="00A87935" w:rsidP="00876005">
      <w:pPr>
        <w:spacing w:after="120" w:line="360" w:lineRule="auto"/>
        <w:jc w:val="both"/>
        <w:rPr>
          <w:sz w:val="24"/>
          <w:szCs w:val="24"/>
        </w:rPr>
      </w:pPr>
      <w:r>
        <w:rPr>
          <w:lang w:val="ro-RO"/>
        </w:rPr>
        <w:tab/>
      </w:r>
      <w:r>
        <w:rPr>
          <w:sz w:val="24"/>
          <w:szCs w:val="24"/>
          <w:lang w:val="ro-RO"/>
        </w:rPr>
        <w:t>Imediat dupa ce acesta s-a autentificat, este redirecționat pe pagina principală a aplicației unde poate vizualiza în timp real înregistrările camerelor de supraveghere din sistem sau poate adăuga alte camere noi.</w:t>
      </w:r>
      <w:r w:rsidR="008A3BB5">
        <w:rPr>
          <w:sz w:val="24"/>
          <w:lang w:val="ro-RO"/>
        </w:rPr>
        <w:t xml:space="preserve"> De aici utilizatorul poate accesa</w:t>
      </w:r>
      <w:r w:rsidR="0006125B">
        <w:rPr>
          <w:sz w:val="24"/>
          <w:lang w:val="ro-RO"/>
        </w:rPr>
        <w:t xml:space="preserve"> celela</w:t>
      </w:r>
      <w:r w:rsidR="008A3BB5">
        <w:rPr>
          <w:sz w:val="24"/>
          <w:lang w:val="ro-RO"/>
        </w:rPr>
        <w:t>l</w:t>
      </w:r>
      <w:r w:rsidR="0006125B">
        <w:rPr>
          <w:sz w:val="24"/>
          <w:lang w:val="ro-RO"/>
        </w:rPr>
        <w:t xml:space="preserve">te </w:t>
      </w:r>
      <w:r w:rsidR="005F4BFE">
        <w:rPr>
          <w:sz w:val="24"/>
          <w:lang w:val="ro-RO"/>
        </w:rPr>
        <w:t>pagini</w:t>
      </w:r>
      <w:r w:rsidR="008A3BB5">
        <w:rPr>
          <w:sz w:val="24"/>
          <w:lang w:val="ro-RO"/>
        </w:rPr>
        <w:t xml:space="preserve"> ale aplicației folosindu-se de </w:t>
      </w:r>
      <w:r w:rsidR="0006125B">
        <w:rPr>
          <w:sz w:val="24"/>
          <w:lang w:val="ro-RO"/>
        </w:rPr>
        <w:t>meniu</w:t>
      </w:r>
      <w:r w:rsidR="008A3BB5">
        <w:rPr>
          <w:sz w:val="24"/>
          <w:lang w:val="ro-RO"/>
        </w:rPr>
        <w:t>l de navigare.</w:t>
      </w:r>
    </w:p>
    <w:p w14:paraId="4649FA3E" w14:textId="66CF360B" w:rsidR="003439E2" w:rsidRPr="003439E2" w:rsidRDefault="003439E2" w:rsidP="00876005">
      <w:pPr>
        <w:spacing w:after="120" w:line="360" w:lineRule="auto"/>
        <w:jc w:val="both"/>
        <w:rPr>
          <w:sz w:val="24"/>
          <w:szCs w:val="24"/>
        </w:rPr>
      </w:pPr>
      <w:r>
        <w:rPr>
          <w:noProof/>
        </w:rPr>
        <w:lastRenderedPageBreak/>
        <mc:AlternateContent>
          <mc:Choice Requires="wps">
            <w:drawing>
              <wp:anchor distT="0" distB="0" distL="114300" distR="114300" simplePos="0" relativeHeight="251758080" behindDoc="0" locked="0" layoutInCell="1" allowOverlap="1" wp14:anchorId="6446D6F5" wp14:editId="1D883B14">
                <wp:simplePos x="0" y="0"/>
                <wp:positionH relativeFrom="margin">
                  <wp:align>left</wp:align>
                </wp:positionH>
                <wp:positionV relativeFrom="paragraph">
                  <wp:posOffset>3390900</wp:posOffset>
                </wp:positionV>
                <wp:extent cx="5943600" cy="266700"/>
                <wp:effectExtent l="0" t="0" r="0" b="0"/>
                <wp:wrapSquare wrapText="bothSides"/>
                <wp:docPr id="10" name="Text Box 10"/>
                <wp:cNvGraphicFramePr/>
                <a:graphic xmlns:a="http://schemas.openxmlformats.org/drawingml/2006/main">
                  <a:graphicData uri="http://schemas.microsoft.com/office/word/2010/wordprocessingShape">
                    <wps:wsp>
                      <wps:cNvSpPr txBox="1"/>
                      <wps:spPr>
                        <a:xfrm>
                          <a:off x="0" y="0"/>
                          <a:ext cx="5943600" cy="266700"/>
                        </a:xfrm>
                        <a:prstGeom prst="rect">
                          <a:avLst/>
                        </a:prstGeom>
                        <a:solidFill>
                          <a:prstClr val="white"/>
                        </a:solidFill>
                        <a:ln>
                          <a:noFill/>
                        </a:ln>
                        <a:effectLst/>
                      </wps:spPr>
                      <wps:txbx>
                        <w:txbxContent>
                          <w:p w14:paraId="41621953" w14:textId="13BA3A6F" w:rsidR="00196E9C" w:rsidRPr="00BD0497" w:rsidRDefault="00196E9C" w:rsidP="003439E2">
                            <w:pPr>
                              <w:pStyle w:val="Caption"/>
                              <w:jc w:val="center"/>
                              <w:rPr>
                                <w:noProof/>
                                <w:lang w:val="ro-RO"/>
                              </w:rPr>
                            </w:pPr>
                            <w:r w:rsidRPr="00BD0497">
                              <w:rPr>
                                <w:lang w:val="ro-RO"/>
                              </w:rPr>
                              <w:t xml:space="preserve">Figura </w:t>
                            </w:r>
                            <w:r>
                              <w:rPr>
                                <w:lang w:val="ro-RO"/>
                              </w:rPr>
                              <w:t>9</w:t>
                            </w:r>
                            <w:r w:rsidRPr="00BD0497">
                              <w:rPr>
                                <w:lang w:val="ro-RO"/>
                              </w:rPr>
                              <w:t xml:space="preserve">. </w:t>
                            </w:r>
                            <w:r>
                              <w:rPr>
                                <w:lang w:val="ro-RO"/>
                              </w:rPr>
                              <w:t>Adaugare camera noua in sistem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46D6F5" id="Text Box 10" o:spid="_x0000_s1028" type="#_x0000_t202" style="position:absolute;left:0;text-align:left;margin-left:0;margin-top:267pt;width:468pt;height:21pt;z-index:25175808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" stroked="f">
                <v:textbox style="mso-fit-shape-to-text:t" inset="0,0,0,0">
                  <w:txbxContent>
                    <w:p w14:paraId="41621953" w14:textId="13BA3A6F" w:rsidR="00196E9C" w:rsidRPr="00BD0497" w:rsidRDefault="00196E9C" w:rsidP="003439E2">
                      <w:pPr>
                        <w:pStyle w:val="Caption"/>
                        <w:jc w:val="center"/>
                        <w:rPr>
                          <w:noProof/>
                          <w:lang w:val="ro-RO"/>
                        </w:rPr>
                      </w:pPr>
                      <w:r w:rsidRPr="00BD0497">
                        <w:rPr>
                          <w:lang w:val="ro-RO"/>
                        </w:rPr>
                        <w:t xml:space="preserve">Figura </w:t>
                      </w:r>
                      <w:r>
                        <w:rPr>
                          <w:lang w:val="ro-RO"/>
                        </w:rPr>
                        <w:t>9</w:t>
                      </w:r>
                      <w:r w:rsidRPr="00BD0497">
                        <w:rPr>
                          <w:lang w:val="ro-RO"/>
                        </w:rPr>
                        <w:t xml:space="preserve">. </w:t>
                      </w:r>
                      <w:r>
                        <w:rPr>
                          <w:lang w:val="ro-RO"/>
                        </w:rPr>
                        <w:t>Adaugare camera noua in sistem</w:t>
                      </w:r>
                    </w:p>
                  </w:txbxContent>
                </v:textbox>
                <w10:wrap type="square" anchorx="margin"/>
              </v:shape>
            </w:pict>
          </mc:Fallback>
        </mc:AlternateContent>
      </w:r>
      <w:r>
        <w:rPr>
          <w:noProof/>
        </w:rPr>
        <w:drawing>
          <wp:anchor distT="0" distB="0" distL="114300" distR="114300" simplePos="0" relativeHeight="251756032" behindDoc="0" locked="0" layoutInCell="1" allowOverlap="1" wp14:anchorId="10F18A93" wp14:editId="0E3A48D3">
            <wp:simplePos x="0" y="0"/>
            <wp:positionH relativeFrom="column">
              <wp:posOffset>3175</wp:posOffset>
            </wp:positionH>
            <wp:positionV relativeFrom="paragraph">
              <wp:posOffset>3175</wp:posOffset>
            </wp:positionV>
            <wp:extent cx="5614670" cy="3147060"/>
            <wp:effectExtent l="0" t="0" r="508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614670" cy="3147060"/>
                    </a:xfrm>
                    <a:prstGeom prst="rect">
                      <a:avLst/>
                    </a:prstGeom>
                  </pic:spPr>
                </pic:pic>
              </a:graphicData>
            </a:graphic>
          </wp:anchor>
        </w:drawing>
      </w:r>
    </w:p>
    <w:p w14:paraId="7920FB87" w14:textId="77777777" w:rsidR="003439E2" w:rsidRDefault="003439E2" w:rsidP="00876005">
      <w:pPr>
        <w:spacing w:after="0" w:line="360" w:lineRule="auto"/>
        <w:jc w:val="both"/>
        <w:rPr>
          <w:lang w:val="ro-RO"/>
        </w:rPr>
      </w:pPr>
    </w:p>
    <w:p w14:paraId="090BA8B9" w14:textId="7FE07E98" w:rsidR="00A87935" w:rsidRDefault="003439E2" w:rsidP="00876005">
      <w:pPr>
        <w:spacing w:after="0" w:line="360" w:lineRule="auto"/>
        <w:jc w:val="both"/>
        <w:rPr>
          <w:lang w:val="ro-RO"/>
        </w:rPr>
      </w:pPr>
      <w:r>
        <w:rPr>
          <w:noProof/>
        </w:rPr>
        <mc:AlternateContent>
          <mc:Choice Requires="wps">
            <w:drawing>
              <wp:anchor distT="0" distB="0" distL="114300" distR="114300" simplePos="0" relativeHeight="251761152" behindDoc="0" locked="0" layoutInCell="1" allowOverlap="1" wp14:anchorId="47B27230" wp14:editId="3AFCE858">
                <wp:simplePos x="0" y="0"/>
                <wp:positionH relativeFrom="margin">
                  <wp:align>center</wp:align>
                </wp:positionH>
                <wp:positionV relativeFrom="paragraph">
                  <wp:posOffset>4052570</wp:posOffset>
                </wp:positionV>
                <wp:extent cx="5943600" cy="266700"/>
                <wp:effectExtent l="0" t="0" r="0" b="0"/>
                <wp:wrapSquare wrapText="bothSides"/>
                <wp:docPr id="12" name="Text Box 12"/>
                <wp:cNvGraphicFramePr/>
                <a:graphic xmlns:a="http://schemas.openxmlformats.org/drawingml/2006/main">
                  <a:graphicData uri="http://schemas.microsoft.com/office/word/2010/wordprocessingShape">
                    <wps:wsp>
                      <wps:cNvSpPr txBox="1"/>
                      <wps:spPr>
                        <a:xfrm>
                          <a:off x="0" y="0"/>
                          <a:ext cx="5943600" cy="266700"/>
                        </a:xfrm>
                        <a:prstGeom prst="rect">
                          <a:avLst/>
                        </a:prstGeom>
                        <a:solidFill>
                          <a:prstClr val="white"/>
                        </a:solidFill>
                        <a:ln>
                          <a:noFill/>
                        </a:ln>
                        <a:effectLst/>
                      </wps:spPr>
                      <wps:txbx>
                        <w:txbxContent>
                          <w:p w14:paraId="1A1458CE" w14:textId="440B1B3E" w:rsidR="00196E9C" w:rsidRPr="00BD0497" w:rsidRDefault="00196E9C" w:rsidP="003439E2">
                            <w:pPr>
                              <w:pStyle w:val="Caption"/>
                              <w:jc w:val="center"/>
                              <w:rPr>
                                <w:noProof/>
                                <w:lang w:val="ro-RO"/>
                              </w:rPr>
                            </w:pPr>
                            <w:r w:rsidRPr="00BD0497">
                              <w:rPr>
                                <w:lang w:val="ro-RO"/>
                              </w:rPr>
                              <w:t xml:space="preserve">Figura </w:t>
                            </w:r>
                            <w:r>
                              <w:rPr>
                                <w:lang w:val="ro-RO"/>
                              </w:rPr>
                              <w:t>10. Live stream from cameras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B27230" id="Text Box 12" o:spid="_x0000_s1029" type="#_x0000_t202" style="position:absolute;left:0;text-align:left;margin-left:0;margin-top:319.1pt;width:468pt;height:21pt;z-index:25176115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" stroked="f">
                <v:textbox style="mso-fit-shape-to-text:t" inset="0,0,0,0">
                  <w:txbxContent>
                    <w:p w14:paraId="1A1458CE" w14:textId="440B1B3E" w:rsidR="00196E9C" w:rsidRPr="00BD0497" w:rsidRDefault="00196E9C" w:rsidP="003439E2">
                      <w:pPr>
                        <w:pStyle w:val="Caption"/>
                        <w:jc w:val="center"/>
                        <w:rPr>
                          <w:noProof/>
                          <w:lang w:val="ro-RO"/>
                        </w:rPr>
                      </w:pPr>
                      <w:r w:rsidRPr="00BD0497">
                        <w:rPr>
                          <w:lang w:val="ro-RO"/>
                        </w:rPr>
                        <w:t xml:space="preserve">Figura </w:t>
                      </w:r>
                      <w:r>
                        <w:rPr>
                          <w:lang w:val="ro-RO"/>
                        </w:rPr>
                        <w:t>10. Live stream from cameras</w:t>
                      </w:r>
                    </w:p>
                  </w:txbxContent>
                </v:textbox>
                <w10:wrap type="square" anchorx="margin"/>
              </v:shape>
            </w:pict>
          </mc:Fallback>
        </mc:AlternateContent>
      </w:r>
      <w:r>
        <w:rPr>
          <w:noProof/>
        </w:rPr>
        <w:drawing>
          <wp:inline distT="0" distB="0" distL="0" distR="0" wp14:anchorId="5789A91C" wp14:editId="496A5199">
            <wp:extent cx="5614670" cy="3523615"/>
            <wp:effectExtent l="0" t="0" r="508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14670" cy="3523615"/>
                    </a:xfrm>
                    <a:prstGeom prst="rect">
                      <a:avLst/>
                    </a:prstGeom>
                  </pic:spPr>
                </pic:pic>
              </a:graphicData>
            </a:graphic>
          </wp:inline>
        </w:drawing>
      </w:r>
      <w:r w:rsidR="001812DC">
        <w:rPr>
          <w:lang w:val="ro-RO"/>
        </w:rPr>
        <w:tab/>
      </w:r>
    </w:p>
    <w:p w14:paraId="12208057" w14:textId="0B10B625" w:rsidR="007E6727" w:rsidRPr="00BD0497" w:rsidRDefault="0006125B" w:rsidP="0006125B">
      <w:pPr>
        <w:spacing w:line="360" w:lineRule="auto"/>
        <w:jc w:val="both"/>
        <w:rPr>
          <w:sz w:val="24"/>
          <w:lang w:val="ro-RO"/>
        </w:rPr>
      </w:pPr>
      <w:r>
        <w:rPr>
          <w:sz w:val="24"/>
          <w:lang w:val="ro-RO"/>
        </w:rPr>
        <w:t xml:space="preserve"> </w:t>
      </w:r>
    </w:p>
    <w:p w14:paraId="58B324FA" w14:textId="72A06B88" w:rsidR="00564F81" w:rsidRDefault="008A3BB5" w:rsidP="00564F81">
      <w:pPr>
        <w:spacing w:line="360" w:lineRule="auto"/>
        <w:ind w:firstLine="720"/>
        <w:jc w:val="both"/>
        <w:rPr>
          <w:sz w:val="24"/>
          <w:lang w:val="ro-RO"/>
        </w:rPr>
      </w:pPr>
      <w:r>
        <w:rPr>
          <w:sz w:val="24"/>
          <w:lang w:val="ro-RO"/>
        </w:rPr>
        <w:lastRenderedPageBreak/>
        <w:t xml:space="preserve">În cadrul </w:t>
      </w:r>
      <w:r w:rsidR="005F4BFE">
        <w:rPr>
          <w:sz w:val="24"/>
          <w:lang w:val="ro-RO"/>
        </w:rPr>
        <w:t>paginii</w:t>
      </w:r>
      <w:r>
        <w:rPr>
          <w:sz w:val="24"/>
          <w:lang w:val="ro-RO"/>
        </w:rPr>
        <w:t xml:space="preserve"> </w:t>
      </w:r>
      <w:r>
        <w:rPr>
          <w:i/>
          <w:sz w:val="24"/>
          <w:lang w:val="ro-RO"/>
        </w:rPr>
        <w:t xml:space="preserve">Things </w:t>
      </w:r>
      <w:r>
        <w:rPr>
          <w:sz w:val="24"/>
          <w:lang w:val="ro-RO"/>
        </w:rPr>
        <w:t>utilizatorul are posibilitatea de a</w:t>
      </w:r>
      <w:ins w:id="592" w:author="Sabin Buraga" w:date="2018-06-25T14:53:00Z">
        <w:r w:rsidR="00F91867">
          <w:rPr>
            <w:sz w:val="24"/>
            <w:lang w:val="ro-RO"/>
          </w:rPr>
          <w:t>-</w:t>
        </w:r>
      </w:ins>
      <w:r>
        <w:rPr>
          <w:sz w:val="24"/>
          <w:lang w:val="ro-RO"/>
        </w:rPr>
        <w:t>și înregistra</w:t>
      </w:r>
      <w:ins w:id="593" w:author="Alexandru Martinas" w:date="2018-06-25T15:26:00Z">
        <w:r w:rsidR="00C91BB4">
          <w:rPr>
            <w:sz w:val="24"/>
            <w:lang w:val="ro-RO"/>
          </w:rPr>
          <w:t xml:space="preserve"> dispozitivele</w:t>
        </w:r>
      </w:ins>
      <w:r>
        <w:rPr>
          <w:sz w:val="24"/>
          <w:lang w:val="ro-RO"/>
        </w:rPr>
        <w:t xml:space="preserve"> </w:t>
      </w:r>
      <w:ins w:id="594" w:author="Alexandru Martinas" w:date="2018-06-25T15:26:00Z">
        <w:r w:rsidR="00C91BB4">
          <w:rPr>
            <w:sz w:val="24"/>
            <w:lang w:val="ro-RO"/>
          </w:rPr>
          <w:t>i</w:t>
        </w:r>
      </w:ins>
      <w:commentRangeStart w:id="595"/>
      <w:del w:id="596" w:author="Alexandru Martinas" w:date="2018-06-25T15:26:00Z">
        <w:r w:rsidDel="00C91BB4">
          <w:rPr>
            <w:sz w:val="24"/>
            <w:lang w:val="ro-RO"/>
          </w:rPr>
          <w:delText>device</w:delText>
        </w:r>
        <w:commentRangeEnd w:id="595"/>
        <w:r w:rsidR="00F91867" w:rsidDel="00C91BB4">
          <w:rPr>
            <w:rStyle w:val="CommentReference"/>
          </w:rPr>
          <w:commentReference w:id="595"/>
        </w:r>
        <w:r w:rsidDel="00C91BB4">
          <w:rPr>
            <w:sz w:val="24"/>
            <w:lang w:val="ro-RO"/>
          </w:rPr>
          <w:delText>-urile i</w:delText>
        </w:r>
      </w:del>
      <w:r>
        <w:rPr>
          <w:sz w:val="24"/>
          <w:lang w:val="ro-RO"/>
        </w:rPr>
        <w:t xml:space="preserve">nteligente deținute și de a le vizualiza sau interacționa cu cele deja existante în aplicație. Pentru înregistrarea unui nou </w:t>
      </w:r>
      <w:del w:id="597" w:author="Alexandru Martinas" w:date="2018-06-25T15:26:00Z">
        <w:r w:rsidDel="00C91BB4">
          <w:rPr>
            <w:sz w:val="24"/>
            <w:lang w:val="ro-RO"/>
          </w:rPr>
          <w:delText>device</w:delText>
        </w:r>
      </w:del>
      <w:ins w:id="598" w:author="Alexandru Martinas" w:date="2018-06-25T15:26:00Z">
        <w:r w:rsidR="00C91BB4">
          <w:rPr>
            <w:sz w:val="24"/>
            <w:lang w:val="ro-RO"/>
          </w:rPr>
          <w:t>dispozitiv</w:t>
        </w:r>
      </w:ins>
      <w:r>
        <w:rPr>
          <w:sz w:val="24"/>
          <w:lang w:val="ro-RO"/>
        </w:rPr>
        <w:t>, utilizatorul trebuie să introducă numele și locația acestui</w:t>
      </w:r>
      <w:r w:rsidR="00895EF7">
        <w:rPr>
          <w:sz w:val="24"/>
          <w:lang w:val="ro-RO"/>
        </w:rPr>
        <w:t>a</w:t>
      </w:r>
      <w:r>
        <w:rPr>
          <w:sz w:val="24"/>
          <w:lang w:val="ro-RO"/>
        </w:rPr>
        <w:t xml:space="preserve"> urmând ca starea </w:t>
      </w:r>
      <w:r w:rsidR="00895EF7">
        <w:rPr>
          <w:sz w:val="24"/>
          <w:lang w:val="ro-RO"/>
        </w:rPr>
        <w:t>lui</w:t>
      </w:r>
      <w:r>
        <w:rPr>
          <w:sz w:val="24"/>
          <w:lang w:val="ro-RO"/>
        </w:rPr>
        <w:t xml:space="preserve"> să fie atribuită de aplicație după înregistrare. </w:t>
      </w:r>
    </w:p>
    <w:p w14:paraId="3FEBA794" w14:textId="7B143CC0" w:rsidR="008A3BB5" w:rsidRPr="00C91BB4" w:rsidRDefault="00564F81" w:rsidP="008A3BB5">
      <w:pPr>
        <w:spacing w:line="360" w:lineRule="auto"/>
        <w:ind w:firstLine="720"/>
        <w:jc w:val="both"/>
        <w:rPr>
          <w:lang w:val="ro-RO"/>
          <w:rPrChange w:id="599" w:author="Alexandru Martinas" w:date="2018-06-25T15:26:00Z">
            <w:rPr/>
          </w:rPrChange>
        </w:rPr>
      </w:pPr>
      <w:r>
        <w:rPr>
          <w:noProof/>
        </w:rPr>
        <w:drawing>
          <wp:anchor distT="0" distB="0" distL="114300" distR="114300" simplePos="0" relativeHeight="251762176" behindDoc="0" locked="0" layoutInCell="1" allowOverlap="1" wp14:anchorId="59E9FFC5" wp14:editId="01022F77">
            <wp:simplePos x="0" y="0"/>
            <wp:positionH relativeFrom="column">
              <wp:posOffset>71755</wp:posOffset>
            </wp:positionH>
            <wp:positionV relativeFrom="paragraph">
              <wp:posOffset>217805</wp:posOffset>
            </wp:positionV>
            <wp:extent cx="5614670" cy="4314825"/>
            <wp:effectExtent l="0" t="0" r="5080" b="9525"/>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614670" cy="4314825"/>
                    </a:xfrm>
                    <a:prstGeom prst="rect">
                      <a:avLst/>
                    </a:prstGeom>
                  </pic:spPr>
                </pic:pic>
              </a:graphicData>
            </a:graphic>
          </wp:anchor>
        </w:drawing>
      </w:r>
    </w:p>
    <w:p w14:paraId="625838BC" w14:textId="526B7F5F" w:rsidR="00895EF7" w:rsidRPr="00C91BB4" w:rsidRDefault="00564F81" w:rsidP="00876005">
      <w:pPr>
        <w:spacing w:line="360" w:lineRule="auto"/>
        <w:jc w:val="both"/>
        <w:rPr>
          <w:sz w:val="24"/>
          <w:lang w:val="ro-RO"/>
          <w:rPrChange w:id="600" w:author="Alexandru Martinas" w:date="2018-06-25T15:26:00Z">
            <w:rPr>
              <w:sz w:val="24"/>
            </w:rPr>
          </w:rPrChange>
        </w:rPr>
      </w:pPr>
      <w:r>
        <w:rPr>
          <w:noProof/>
        </w:rPr>
        <mc:AlternateContent>
          <mc:Choice Requires="wps">
            <w:drawing>
              <wp:anchor distT="0" distB="0" distL="114300" distR="114300" simplePos="0" relativeHeight="251764224" behindDoc="0" locked="0" layoutInCell="1" allowOverlap="1" wp14:anchorId="6CA39C64" wp14:editId="42B2CAB6">
                <wp:simplePos x="0" y="0"/>
                <wp:positionH relativeFrom="margin">
                  <wp:align>left</wp:align>
                </wp:positionH>
                <wp:positionV relativeFrom="paragraph">
                  <wp:posOffset>4405630</wp:posOffset>
                </wp:positionV>
                <wp:extent cx="5943600" cy="266700"/>
                <wp:effectExtent l="0" t="0" r="0" b="0"/>
                <wp:wrapSquare wrapText="bothSides"/>
                <wp:docPr id="15" name="Text Box 15"/>
                <wp:cNvGraphicFramePr/>
                <a:graphic xmlns:a="http://schemas.openxmlformats.org/drawingml/2006/main">
                  <a:graphicData uri="http://schemas.microsoft.com/office/word/2010/wordprocessingShape">
                    <wps:wsp>
                      <wps:cNvSpPr txBox="1"/>
                      <wps:spPr>
                        <a:xfrm>
                          <a:off x="0" y="0"/>
                          <a:ext cx="5943600" cy="266700"/>
                        </a:xfrm>
                        <a:prstGeom prst="rect">
                          <a:avLst/>
                        </a:prstGeom>
                        <a:solidFill>
                          <a:prstClr val="white"/>
                        </a:solidFill>
                        <a:ln>
                          <a:noFill/>
                        </a:ln>
                        <a:effectLst/>
                      </wps:spPr>
                      <wps:txbx>
                        <w:txbxContent>
                          <w:p w14:paraId="7578D62E" w14:textId="3A1FA39B" w:rsidR="00196E9C" w:rsidRPr="00BD0497" w:rsidRDefault="00196E9C" w:rsidP="008A3BB5">
                            <w:pPr>
                              <w:pStyle w:val="Caption"/>
                              <w:jc w:val="center"/>
                              <w:rPr>
                                <w:noProof/>
                                <w:lang w:val="ro-RO"/>
                              </w:rPr>
                            </w:pPr>
                            <w:r w:rsidRPr="00BD0497">
                              <w:rPr>
                                <w:lang w:val="ro-RO"/>
                              </w:rPr>
                              <w:t xml:space="preserve">Figura </w:t>
                            </w:r>
                            <w:r>
                              <w:rPr>
                                <w:lang w:val="ro-RO"/>
                              </w:rPr>
                              <w:t xml:space="preserve">11. Înregistrare </w:t>
                            </w:r>
                            <w:del w:id="601" w:author="Alexandru Martinas" w:date="2018-06-25T15:26:00Z">
                              <w:r w:rsidDel="00C91BB4">
                                <w:rPr>
                                  <w:lang w:val="ro-RO"/>
                                </w:rPr>
                                <w:delText>device</w:delText>
                              </w:r>
                            </w:del>
                            <w:ins w:id="602" w:author="Alexandru Martinas" w:date="2018-06-25T15:26:00Z">
                              <w:r>
                                <w:rPr>
                                  <w:lang w:val="ro-RO"/>
                                </w:rPr>
                                <w:t>dispozitiv</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A39C64" id="Text Box 15" o:spid="_x0000_s1030" type="#_x0000_t202" style="position:absolute;left:0;text-align:left;margin-left:0;margin-top:346.9pt;width:468pt;height:21pt;z-index:25176422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" stroked="f">
                <v:textbox style="mso-fit-shape-to-text:t" inset="0,0,0,0">
                  <w:txbxContent>
                    <w:p w14:paraId="7578D62E" w14:textId="3A1FA39B" w:rsidR="00196E9C" w:rsidRPr="00BD0497" w:rsidRDefault="00196E9C" w:rsidP="008A3BB5">
                      <w:pPr>
                        <w:pStyle w:val="Caption"/>
                        <w:jc w:val="center"/>
                        <w:rPr>
                          <w:noProof/>
                          <w:lang w:val="ro-RO"/>
                        </w:rPr>
                      </w:pPr>
                      <w:r w:rsidRPr="00BD0497">
                        <w:rPr>
                          <w:lang w:val="ro-RO"/>
                        </w:rPr>
                        <w:t xml:space="preserve">Figura </w:t>
                      </w:r>
                      <w:r>
                        <w:rPr>
                          <w:lang w:val="ro-RO"/>
                        </w:rPr>
                        <w:t xml:space="preserve">11. Înregistrare </w:t>
                      </w:r>
                      <w:del w:id="603" w:author="Alexandru Martinas" w:date="2018-06-25T15:26:00Z">
                        <w:r w:rsidDel="00C91BB4">
                          <w:rPr>
                            <w:lang w:val="ro-RO"/>
                          </w:rPr>
                          <w:delText>device</w:delText>
                        </w:r>
                      </w:del>
                      <w:ins w:id="604" w:author="Alexandru Martinas" w:date="2018-06-25T15:26:00Z">
                        <w:r>
                          <w:rPr>
                            <w:lang w:val="ro-RO"/>
                          </w:rPr>
                          <w:t>dispozitiv</w:t>
                        </w:r>
                      </w:ins>
                    </w:p>
                  </w:txbxContent>
                </v:textbox>
                <w10:wrap type="square" anchorx="margin"/>
              </v:shape>
            </w:pict>
          </mc:Fallback>
        </mc:AlternateContent>
      </w:r>
    </w:p>
    <w:p w14:paraId="601773CB" w14:textId="77777777" w:rsidR="00564F81" w:rsidRPr="00C91BB4" w:rsidRDefault="00564F81" w:rsidP="00876005">
      <w:pPr>
        <w:spacing w:line="360" w:lineRule="auto"/>
        <w:jc w:val="both"/>
        <w:rPr>
          <w:sz w:val="24"/>
          <w:lang w:val="ro-RO"/>
          <w:rPrChange w:id="605" w:author="Alexandru Martinas" w:date="2018-06-25T15:26:00Z">
            <w:rPr>
              <w:sz w:val="24"/>
            </w:rPr>
          </w:rPrChange>
        </w:rPr>
      </w:pPr>
    </w:p>
    <w:p w14:paraId="07E62AD5" w14:textId="507DC4DF" w:rsidR="008A3BB5" w:rsidRPr="00A00B7C" w:rsidRDefault="00895EF7" w:rsidP="00876005">
      <w:pPr>
        <w:spacing w:line="360" w:lineRule="auto"/>
        <w:jc w:val="both"/>
        <w:rPr>
          <w:sz w:val="24"/>
        </w:rPr>
      </w:pPr>
      <w:r>
        <w:rPr>
          <w:sz w:val="24"/>
        </w:rPr>
        <w:t xml:space="preserve">După înregistrare, starea unui </w:t>
      </w:r>
      <w:del w:id="606" w:author="Alexandru Martinas" w:date="2018-06-25T15:26:00Z">
        <w:r w:rsidDel="00C91BB4">
          <w:rPr>
            <w:sz w:val="24"/>
          </w:rPr>
          <w:delText xml:space="preserve">device </w:delText>
        </w:r>
      </w:del>
      <w:ins w:id="607" w:author="Alexandru Martinas" w:date="2018-06-25T15:26:00Z">
        <w:r w:rsidR="00C91BB4">
          <w:rPr>
            <w:sz w:val="24"/>
          </w:rPr>
          <w:t xml:space="preserve">dispozitiv </w:t>
        </w:r>
      </w:ins>
      <w:r>
        <w:rPr>
          <w:sz w:val="24"/>
        </w:rPr>
        <w:t xml:space="preserve">poate fi modificată de utilizator prin intermediul interfeței sau direct de aplicație ca urmare a </w:t>
      </w:r>
      <w:commentRangeStart w:id="608"/>
      <w:r>
        <w:rPr>
          <w:sz w:val="24"/>
        </w:rPr>
        <w:t>recunoasterii unei reguli</w:t>
      </w:r>
      <w:commentRangeEnd w:id="608"/>
      <w:r w:rsidR="002D2CAC">
        <w:rPr>
          <w:rStyle w:val="CommentReference"/>
        </w:rPr>
        <w:commentReference w:id="608"/>
      </w:r>
      <w:r>
        <w:rPr>
          <w:sz w:val="24"/>
        </w:rPr>
        <w:t>.</w:t>
      </w:r>
      <w:r w:rsidR="00A00B7C">
        <w:rPr>
          <w:sz w:val="24"/>
        </w:rPr>
        <w:t xml:space="preserve"> </w:t>
      </w:r>
      <w:r>
        <w:rPr>
          <w:sz w:val="24"/>
          <w:lang w:val="ro-RO"/>
        </w:rPr>
        <w:t xml:space="preserve">Interfața va fi actualizată de fiecare dată când un dispozitiv își schimbă starea urmând ca sistemul să îl notifice pe utilizator cu privire la schimbarea înregistrată. </w:t>
      </w:r>
    </w:p>
    <w:p w14:paraId="370AB1C3" w14:textId="1869A528" w:rsidR="00895EF7" w:rsidRDefault="00895EF7" w:rsidP="00876005">
      <w:pPr>
        <w:spacing w:line="360" w:lineRule="auto"/>
        <w:jc w:val="both"/>
        <w:rPr>
          <w:sz w:val="24"/>
          <w:lang w:val="ro-RO"/>
        </w:rPr>
      </w:pPr>
      <w:r>
        <w:rPr>
          <w:noProof/>
        </w:rPr>
        <w:lastRenderedPageBreak/>
        <mc:AlternateContent>
          <mc:Choice Requires="wps">
            <w:drawing>
              <wp:anchor distT="0" distB="0" distL="114300" distR="114300" simplePos="0" relativeHeight="251766272" behindDoc="0" locked="0" layoutInCell="1" allowOverlap="1" wp14:anchorId="009D92DA" wp14:editId="023FEA83">
                <wp:simplePos x="0" y="0"/>
                <wp:positionH relativeFrom="margin">
                  <wp:align>left</wp:align>
                </wp:positionH>
                <wp:positionV relativeFrom="paragraph">
                  <wp:posOffset>3200400</wp:posOffset>
                </wp:positionV>
                <wp:extent cx="5943600" cy="266700"/>
                <wp:effectExtent l="0" t="0" r="0" b="0"/>
                <wp:wrapSquare wrapText="bothSides"/>
                <wp:docPr id="17" name="Text Box 17"/>
                <wp:cNvGraphicFramePr/>
                <a:graphic xmlns:a="http://schemas.openxmlformats.org/drawingml/2006/main">
                  <a:graphicData uri="http://schemas.microsoft.com/office/word/2010/wordprocessingShape">
                    <wps:wsp>
                      <wps:cNvSpPr txBox="1"/>
                      <wps:spPr>
                        <a:xfrm>
                          <a:off x="0" y="0"/>
                          <a:ext cx="5943600" cy="266700"/>
                        </a:xfrm>
                        <a:prstGeom prst="rect">
                          <a:avLst/>
                        </a:prstGeom>
                        <a:solidFill>
                          <a:prstClr val="white"/>
                        </a:solidFill>
                        <a:ln>
                          <a:noFill/>
                        </a:ln>
                        <a:effectLst/>
                      </wps:spPr>
                      <wps:txbx>
                        <w:txbxContent>
                          <w:p w14:paraId="460B0C7D" w14:textId="4EBA3C66" w:rsidR="00196E9C" w:rsidRPr="00BD0497" w:rsidRDefault="00196E9C" w:rsidP="00895EF7">
                            <w:pPr>
                              <w:pStyle w:val="Caption"/>
                              <w:jc w:val="center"/>
                              <w:rPr>
                                <w:noProof/>
                                <w:lang w:val="ro-RO"/>
                              </w:rPr>
                            </w:pPr>
                            <w:r w:rsidRPr="00BD0497">
                              <w:rPr>
                                <w:lang w:val="ro-RO"/>
                              </w:rPr>
                              <w:t xml:space="preserve">Figura </w:t>
                            </w:r>
                            <w:r>
                              <w:rPr>
                                <w:lang w:val="ro-RO"/>
                              </w:rPr>
                              <w:t xml:space="preserve">12. </w:t>
                            </w:r>
                            <w:del w:id="609" w:author="Alexandru Martinas" w:date="2018-06-25T15:26:00Z">
                              <w:r w:rsidDel="00C91BB4">
                                <w:rPr>
                                  <w:lang w:val="ro-RO"/>
                                </w:rPr>
                                <w:delText>Device</w:delText>
                              </w:r>
                            </w:del>
                            <w:ins w:id="610" w:author="Alexandru Martinas" w:date="2018-06-25T15:26:00Z">
                              <w:r>
                                <w:rPr>
                                  <w:lang w:val="ro-RO"/>
                                </w:rPr>
                                <w:t>Dispozotive</w:t>
                              </w:r>
                            </w:ins>
                            <w:del w:id="611" w:author="Alexandru Martinas" w:date="2018-06-25T15:27:00Z">
                              <w:r w:rsidDel="00C91BB4">
                                <w:rPr>
                                  <w:lang w:val="ro-RO"/>
                                </w:rPr>
                                <w:delText>-uri</w:delText>
                              </w:r>
                            </w:del>
                            <w:r>
                              <w:rPr>
                                <w:lang w:val="ro-RO"/>
                              </w:rPr>
                              <w:t xml:space="preserve"> înregistrate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9D92DA" id="Text Box 17" o:spid="_x0000_s1031" type="#_x0000_t202" style="position:absolute;left:0;text-align:left;margin-left:0;margin-top:252pt;width:468pt;height:21pt;z-index:25176627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" stroked="f">
                <v:textbox style="mso-fit-shape-to-text:t" inset="0,0,0,0">
                  <w:txbxContent>
                    <w:p w14:paraId="460B0C7D" w14:textId="4EBA3C66" w:rsidR="00196E9C" w:rsidRPr="00BD0497" w:rsidRDefault="00196E9C" w:rsidP="00895EF7">
                      <w:pPr>
                        <w:pStyle w:val="Caption"/>
                        <w:jc w:val="center"/>
                        <w:rPr>
                          <w:noProof/>
                          <w:lang w:val="ro-RO"/>
                        </w:rPr>
                      </w:pPr>
                      <w:r w:rsidRPr="00BD0497">
                        <w:rPr>
                          <w:lang w:val="ro-RO"/>
                        </w:rPr>
                        <w:t xml:space="preserve">Figura </w:t>
                      </w:r>
                      <w:r>
                        <w:rPr>
                          <w:lang w:val="ro-RO"/>
                        </w:rPr>
                        <w:t xml:space="preserve">12. </w:t>
                      </w:r>
                      <w:del w:id="612" w:author="Alexandru Martinas" w:date="2018-06-25T15:26:00Z">
                        <w:r w:rsidDel="00C91BB4">
                          <w:rPr>
                            <w:lang w:val="ro-RO"/>
                          </w:rPr>
                          <w:delText>Device</w:delText>
                        </w:r>
                      </w:del>
                      <w:ins w:id="613" w:author="Alexandru Martinas" w:date="2018-06-25T15:26:00Z">
                        <w:r>
                          <w:rPr>
                            <w:lang w:val="ro-RO"/>
                          </w:rPr>
                          <w:t>Dispozotive</w:t>
                        </w:r>
                      </w:ins>
                      <w:del w:id="614" w:author="Alexandru Martinas" w:date="2018-06-25T15:27:00Z">
                        <w:r w:rsidDel="00C91BB4">
                          <w:rPr>
                            <w:lang w:val="ro-RO"/>
                          </w:rPr>
                          <w:delText>-uri</w:delText>
                        </w:r>
                      </w:del>
                      <w:r>
                        <w:rPr>
                          <w:lang w:val="ro-RO"/>
                        </w:rPr>
                        <w:t xml:space="preserve"> înregistrate</w:t>
                      </w:r>
                    </w:p>
                  </w:txbxContent>
                </v:textbox>
                <w10:wrap type="square" anchorx="margin"/>
              </v:shape>
            </w:pict>
          </mc:Fallback>
        </mc:AlternateContent>
      </w:r>
      <w:r>
        <w:rPr>
          <w:noProof/>
        </w:rPr>
        <w:drawing>
          <wp:inline distT="0" distB="0" distL="0" distR="0" wp14:anchorId="6FCC476C" wp14:editId="4F82181B">
            <wp:extent cx="5614670" cy="2908300"/>
            <wp:effectExtent l="0" t="0" r="508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14670" cy="2908300"/>
                    </a:xfrm>
                    <a:prstGeom prst="rect">
                      <a:avLst/>
                    </a:prstGeom>
                  </pic:spPr>
                </pic:pic>
              </a:graphicData>
            </a:graphic>
          </wp:inline>
        </w:drawing>
      </w:r>
    </w:p>
    <w:p w14:paraId="5FB80127" w14:textId="342C5689" w:rsidR="007D41E3" w:rsidRDefault="007D41E3" w:rsidP="00876005">
      <w:pPr>
        <w:spacing w:line="360" w:lineRule="auto"/>
        <w:jc w:val="both"/>
        <w:rPr>
          <w:sz w:val="24"/>
          <w:lang w:val="ro-RO"/>
        </w:rPr>
      </w:pPr>
      <w:r>
        <w:rPr>
          <w:noProof/>
        </w:rPr>
        <w:drawing>
          <wp:anchor distT="0" distB="0" distL="114300" distR="114300" simplePos="0" relativeHeight="251767296" behindDoc="0" locked="0" layoutInCell="1" allowOverlap="1" wp14:anchorId="5E961D2E" wp14:editId="17D98DE6">
            <wp:simplePos x="0" y="0"/>
            <wp:positionH relativeFrom="margin">
              <wp:posOffset>96520</wp:posOffset>
            </wp:positionH>
            <wp:positionV relativeFrom="paragraph">
              <wp:posOffset>1093470</wp:posOffset>
            </wp:positionV>
            <wp:extent cx="5614670" cy="3124200"/>
            <wp:effectExtent l="0" t="0" r="508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614670" cy="3124200"/>
                    </a:xfrm>
                    <a:prstGeom prst="rect">
                      <a:avLst/>
                    </a:prstGeom>
                  </pic:spPr>
                </pic:pic>
              </a:graphicData>
            </a:graphic>
            <wp14:sizeRelV relativeFrom="margin">
              <wp14:pctHeight>0</wp14:pctHeight>
            </wp14:sizeRelV>
          </wp:anchor>
        </w:drawing>
      </w:r>
      <w:r w:rsidR="00564F81">
        <w:rPr>
          <w:sz w:val="24"/>
          <w:lang w:val="ro-RO"/>
        </w:rPr>
        <w:tab/>
        <w:t xml:space="preserve">Având în vedere că pot fi mai multe persoane care să interacționeze cu </w:t>
      </w:r>
      <w:del w:id="615" w:author="Alexandru Martinas" w:date="2018-06-25T15:27:00Z">
        <w:r w:rsidR="00564F81" w:rsidDel="00C91BB4">
          <w:rPr>
            <w:sz w:val="24"/>
            <w:lang w:val="ro-RO"/>
          </w:rPr>
          <w:delText xml:space="preserve">device-urile </w:delText>
        </w:r>
      </w:del>
      <w:ins w:id="616" w:author="Alexandru Martinas" w:date="2018-06-25T15:27:00Z">
        <w:r w:rsidR="00C91BB4">
          <w:rPr>
            <w:sz w:val="24"/>
            <w:lang w:val="ro-RO"/>
          </w:rPr>
          <w:t xml:space="preserve">dispozitivele </w:t>
        </w:r>
      </w:ins>
      <w:r w:rsidR="00564F81">
        <w:rPr>
          <w:sz w:val="24"/>
          <w:lang w:val="ro-RO"/>
        </w:rPr>
        <w:t>înregistrate, există posibilitatea înregistrării acest</w:t>
      </w:r>
      <w:r w:rsidR="005F4BFE">
        <w:rPr>
          <w:sz w:val="24"/>
          <w:lang w:val="ro-RO"/>
        </w:rPr>
        <w:t>ora prin intermediul paginii</w:t>
      </w:r>
      <w:r w:rsidR="00564F81">
        <w:rPr>
          <w:sz w:val="24"/>
          <w:lang w:val="ro-RO"/>
        </w:rPr>
        <w:t xml:space="preserve"> </w:t>
      </w:r>
      <w:r w:rsidR="00564F81">
        <w:rPr>
          <w:i/>
          <w:sz w:val="24"/>
          <w:lang w:val="ro-RO"/>
        </w:rPr>
        <w:t>People</w:t>
      </w:r>
      <w:r w:rsidR="00564F81">
        <w:rPr>
          <w:sz w:val="24"/>
          <w:lang w:val="ro-RO"/>
        </w:rPr>
        <w:t xml:space="preserve">. </w:t>
      </w:r>
    </w:p>
    <w:p w14:paraId="7759C74F" w14:textId="2B5C1754" w:rsidR="007D41E3" w:rsidRDefault="007D41E3" w:rsidP="00876005">
      <w:pPr>
        <w:spacing w:line="360" w:lineRule="auto"/>
        <w:jc w:val="both"/>
        <w:rPr>
          <w:sz w:val="24"/>
          <w:lang w:val="ro-RO"/>
        </w:rPr>
      </w:pPr>
      <w:r>
        <w:rPr>
          <w:noProof/>
        </w:rPr>
        <mc:AlternateContent>
          <mc:Choice Requires="wps">
            <w:drawing>
              <wp:anchor distT="0" distB="0" distL="114300" distR="114300" simplePos="0" relativeHeight="251769344" behindDoc="0" locked="0" layoutInCell="1" allowOverlap="1" wp14:anchorId="4CC27556" wp14:editId="746B3F14">
                <wp:simplePos x="0" y="0"/>
                <wp:positionH relativeFrom="margin">
                  <wp:align>left</wp:align>
                </wp:positionH>
                <wp:positionV relativeFrom="paragraph">
                  <wp:posOffset>3526790</wp:posOffset>
                </wp:positionV>
                <wp:extent cx="5943600" cy="266700"/>
                <wp:effectExtent l="0" t="0" r="0" b="0"/>
                <wp:wrapSquare wrapText="bothSides"/>
                <wp:docPr id="21" name="Text Box 21"/>
                <wp:cNvGraphicFramePr/>
                <a:graphic xmlns:a="http://schemas.openxmlformats.org/drawingml/2006/main">
                  <a:graphicData uri="http://schemas.microsoft.com/office/word/2010/wordprocessingShape">
                    <wps:wsp>
                      <wps:cNvSpPr txBox="1"/>
                      <wps:spPr>
                        <a:xfrm>
                          <a:off x="0" y="0"/>
                          <a:ext cx="5943600" cy="266700"/>
                        </a:xfrm>
                        <a:prstGeom prst="rect">
                          <a:avLst/>
                        </a:prstGeom>
                        <a:solidFill>
                          <a:prstClr val="white"/>
                        </a:solidFill>
                        <a:ln>
                          <a:noFill/>
                        </a:ln>
                        <a:effectLst/>
                      </wps:spPr>
                      <wps:txbx>
                        <w:txbxContent>
                          <w:p w14:paraId="2185E31A" w14:textId="303503C1" w:rsidR="00196E9C" w:rsidRPr="00BD0497" w:rsidRDefault="00196E9C" w:rsidP="007D41E3">
                            <w:pPr>
                              <w:pStyle w:val="Caption"/>
                              <w:jc w:val="center"/>
                              <w:rPr>
                                <w:noProof/>
                                <w:lang w:val="ro-RO"/>
                              </w:rPr>
                            </w:pPr>
                            <w:r w:rsidRPr="00BD0497">
                              <w:rPr>
                                <w:lang w:val="ro-RO"/>
                              </w:rPr>
                              <w:t xml:space="preserve">Figura </w:t>
                            </w:r>
                            <w:r>
                              <w:rPr>
                                <w:lang w:val="ro-RO"/>
                              </w:rPr>
                              <w:t>13. Înregistrare persoană cunoscută</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C27556" id="Text Box 21" o:spid="_x0000_s1032" type="#_x0000_t202" style="position:absolute;left:0;text-align:left;margin-left:0;margin-top:277.7pt;width:468pt;height:21pt;z-index:25176934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" stroked="f">
                <v:textbox style="mso-fit-shape-to-text:t" inset="0,0,0,0">
                  <w:txbxContent>
                    <w:p w14:paraId="2185E31A" w14:textId="303503C1" w:rsidR="00196E9C" w:rsidRPr="00BD0497" w:rsidRDefault="00196E9C" w:rsidP="007D41E3">
                      <w:pPr>
                        <w:pStyle w:val="Caption"/>
                        <w:jc w:val="center"/>
                        <w:rPr>
                          <w:noProof/>
                          <w:lang w:val="ro-RO"/>
                        </w:rPr>
                      </w:pPr>
                      <w:r w:rsidRPr="00BD0497">
                        <w:rPr>
                          <w:lang w:val="ro-RO"/>
                        </w:rPr>
                        <w:t xml:space="preserve">Figura </w:t>
                      </w:r>
                      <w:r>
                        <w:rPr>
                          <w:lang w:val="ro-RO"/>
                        </w:rPr>
                        <w:t>13. Înregistrare persoană cunoscută</w:t>
                      </w:r>
                    </w:p>
                  </w:txbxContent>
                </v:textbox>
                <w10:wrap type="square" anchorx="margin"/>
              </v:shape>
            </w:pict>
          </mc:Fallback>
        </mc:AlternateContent>
      </w:r>
    </w:p>
    <w:p w14:paraId="4A4012EA" w14:textId="5B06B50A" w:rsidR="007D41E3" w:rsidRDefault="007D41E3" w:rsidP="00876005">
      <w:pPr>
        <w:spacing w:line="360" w:lineRule="auto"/>
        <w:jc w:val="both"/>
        <w:rPr>
          <w:sz w:val="24"/>
          <w:lang w:val="ro-RO"/>
        </w:rPr>
      </w:pPr>
      <w:r>
        <w:rPr>
          <w:sz w:val="24"/>
          <w:lang w:val="ro-RO"/>
        </w:rPr>
        <w:tab/>
      </w:r>
    </w:p>
    <w:p w14:paraId="3256A526" w14:textId="77777777" w:rsidR="007D41E3" w:rsidRDefault="00564F81" w:rsidP="00876005">
      <w:pPr>
        <w:spacing w:line="360" w:lineRule="auto"/>
        <w:jc w:val="both"/>
        <w:rPr>
          <w:sz w:val="24"/>
          <w:lang w:val="ro-RO"/>
        </w:rPr>
      </w:pPr>
      <w:r>
        <w:rPr>
          <w:sz w:val="24"/>
          <w:lang w:val="ro-RO"/>
        </w:rPr>
        <w:lastRenderedPageBreak/>
        <w:t>Utilizatorul va trebui să completeze un formular cu informațiile acestora precum nume, email, relatia sa cu acestea, numărul de telefon (pentru a putea fi notificate prin SMS în caz de nevoie) și nu în ultimul rând, o poză de profil, care va fi folosită de aplicație pentru a le recunoaste prezența.</w:t>
      </w:r>
      <w:r w:rsidR="007D41E3">
        <w:rPr>
          <w:sz w:val="24"/>
          <w:lang w:val="ro-RO"/>
        </w:rPr>
        <w:t xml:space="preserve"> După înregistrare,  acestea vor apărea în lista de persoane cunoscute, de unde utilizatorul le va putea modifica profilul.</w:t>
      </w:r>
    </w:p>
    <w:p w14:paraId="3D28D648" w14:textId="42AE762C" w:rsidR="007D41E3" w:rsidRDefault="007D41E3" w:rsidP="00876005">
      <w:pPr>
        <w:spacing w:line="360" w:lineRule="auto"/>
        <w:jc w:val="both"/>
        <w:rPr>
          <w:sz w:val="24"/>
          <w:lang w:val="ro-RO"/>
        </w:rPr>
      </w:pPr>
      <w:r>
        <w:rPr>
          <w:noProof/>
        </w:rPr>
        <mc:AlternateContent>
          <mc:Choice Requires="wps">
            <w:drawing>
              <wp:anchor distT="0" distB="0" distL="114300" distR="114300" simplePos="0" relativeHeight="251771392" behindDoc="0" locked="0" layoutInCell="1" allowOverlap="1" wp14:anchorId="7BA277EC" wp14:editId="1F64AF22">
                <wp:simplePos x="0" y="0"/>
                <wp:positionH relativeFrom="margin">
                  <wp:align>center</wp:align>
                </wp:positionH>
                <wp:positionV relativeFrom="paragraph">
                  <wp:posOffset>4023360</wp:posOffset>
                </wp:positionV>
                <wp:extent cx="5943600" cy="266700"/>
                <wp:effectExtent l="0" t="0" r="0" b="0"/>
                <wp:wrapSquare wrapText="bothSides"/>
                <wp:docPr id="33" name="Text Box 33"/>
                <wp:cNvGraphicFramePr/>
                <a:graphic xmlns:a="http://schemas.openxmlformats.org/drawingml/2006/main">
                  <a:graphicData uri="http://schemas.microsoft.com/office/word/2010/wordprocessingShape">
                    <wps:wsp>
                      <wps:cNvSpPr txBox="1"/>
                      <wps:spPr>
                        <a:xfrm>
                          <a:off x="0" y="0"/>
                          <a:ext cx="5943600" cy="266700"/>
                        </a:xfrm>
                        <a:prstGeom prst="rect">
                          <a:avLst/>
                        </a:prstGeom>
                        <a:solidFill>
                          <a:prstClr val="white"/>
                        </a:solidFill>
                        <a:ln>
                          <a:noFill/>
                        </a:ln>
                        <a:effectLst/>
                      </wps:spPr>
                      <wps:txbx>
                        <w:txbxContent>
                          <w:p w14:paraId="3A5883DE" w14:textId="5B812288" w:rsidR="00196E9C" w:rsidRPr="00BD0497" w:rsidRDefault="00196E9C" w:rsidP="007D41E3">
                            <w:pPr>
                              <w:pStyle w:val="Caption"/>
                              <w:jc w:val="center"/>
                              <w:rPr>
                                <w:noProof/>
                                <w:lang w:val="ro-RO"/>
                              </w:rPr>
                            </w:pPr>
                            <w:r w:rsidRPr="00BD0497">
                              <w:rPr>
                                <w:lang w:val="ro-RO"/>
                              </w:rPr>
                              <w:t xml:space="preserve">Figura </w:t>
                            </w:r>
                            <w:r>
                              <w:rPr>
                                <w:lang w:val="ro-RO"/>
                              </w:rPr>
                              <w:t>13. Lista de persoane cunoscute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A277EC" id="Text Box 33" o:spid="_x0000_s1033" type="#_x0000_t202" style="position:absolute;left:0;text-align:left;margin-left:0;margin-top:316.8pt;width:468pt;height:21pt;z-index:25177139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" stroked="f">
                <v:textbox style="mso-fit-shape-to-text:t" inset="0,0,0,0">
                  <w:txbxContent>
                    <w:p w14:paraId="3A5883DE" w14:textId="5B812288" w:rsidR="00196E9C" w:rsidRPr="00BD0497" w:rsidRDefault="00196E9C" w:rsidP="007D41E3">
                      <w:pPr>
                        <w:pStyle w:val="Caption"/>
                        <w:jc w:val="center"/>
                        <w:rPr>
                          <w:noProof/>
                          <w:lang w:val="ro-RO"/>
                        </w:rPr>
                      </w:pPr>
                      <w:r w:rsidRPr="00BD0497">
                        <w:rPr>
                          <w:lang w:val="ro-RO"/>
                        </w:rPr>
                        <w:t xml:space="preserve">Figura </w:t>
                      </w:r>
                      <w:r>
                        <w:rPr>
                          <w:lang w:val="ro-RO"/>
                        </w:rPr>
                        <w:t>13. Lista de persoane cunoscute</w:t>
                      </w:r>
                    </w:p>
                  </w:txbxContent>
                </v:textbox>
                <w10:wrap type="square" anchorx="margin"/>
              </v:shape>
            </w:pict>
          </mc:Fallback>
        </mc:AlternateContent>
      </w:r>
      <w:r>
        <w:rPr>
          <w:noProof/>
        </w:rPr>
        <w:drawing>
          <wp:inline distT="0" distB="0" distL="0" distR="0" wp14:anchorId="2FF4B4F3" wp14:editId="638D41F9">
            <wp:extent cx="5614670" cy="3746500"/>
            <wp:effectExtent l="0" t="0" r="508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14670" cy="3746500"/>
                    </a:xfrm>
                    <a:prstGeom prst="rect">
                      <a:avLst/>
                    </a:prstGeom>
                  </pic:spPr>
                </pic:pic>
              </a:graphicData>
            </a:graphic>
          </wp:inline>
        </w:drawing>
      </w:r>
    </w:p>
    <w:p w14:paraId="70EE8EE2" w14:textId="77777777" w:rsidR="005F4BFE" w:rsidRDefault="007D41E3" w:rsidP="00876005">
      <w:pPr>
        <w:spacing w:line="360" w:lineRule="auto"/>
        <w:jc w:val="both"/>
        <w:rPr>
          <w:sz w:val="24"/>
          <w:lang w:val="ro-RO"/>
        </w:rPr>
      </w:pPr>
      <w:r>
        <w:rPr>
          <w:sz w:val="24"/>
          <w:lang w:val="ro-RO"/>
        </w:rPr>
        <w:t xml:space="preserve"> </w:t>
      </w:r>
      <w:r w:rsidR="005F4BFE">
        <w:rPr>
          <w:sz w:val="24"/>
          <w:lang w:val="ro-RO"/>
        </w:rPr>
        <w:tab/>
      </w:r>
    </w:p>
    <w:p w14:paraId="7EC21E1D" w14:textId="40CEFF53" w:rsidR="00564F81" w:rsidRPr="005F4BFE" w:rsidRDefault="005F4BFE" w:rsidP="005F4BFE">
      <w:pPr>
        <w:spacing w:line="360" w:lineRule="auto"/>
        <w:ind w:firstLine="720"/>
        <w:jc w:val="both"/>
        <w:rPr>
          <w:sz w:val="24"/>
          <w:lang w:val="ro-RO"/>
        </w:rPr>
      </w:pPr>
      <w:r>
        <w:rPr>
          <w:sz w:val="24"/>
          <w:lang w:val="ro-RO"/>
        </w:rPr>
        <w:t>Odat</w:t>
      </w:r>
      <w:r w:rsidR="00FE5B8C">
        <w:rPr>
          <w:sz w:val="24"/>
          <w:lang w:val="ro-RO"/>
        </w:rPr>
        <w:t>ă inregistrate</w:t>
      </w:r>
      <w:r>
        <w:rPr>
          <w:sz w:val="24"/>
          <w:lang w:val="ro-RO"/>
        </w:rPr>
        <w:t xml:space="preserve"> camerele de supraveghere, </w:t>
      </w:r>
      <w:del w:id="617" w:author="Alexandru Martinas" w:date="2018-06-25T15:27:00Z">
        <w:r w:rsidDel="00C91BB4">
          <w:rPr>
            <w:sz w:val="24"/>
            <w:lang w:val="ro-RO"/>
          </w:rPr>
          <w:delText>device-urile</w:delText>
        </w:r>
      </w:del>
      <w:ins w:id="618" w:author="Alexandru Martinas" w:date="2018-06-25T15:27:00Z">
        <w:r w:rsidR="00C91BB4">
          <w:rPr>
            <w:sz w:val="24"/>
            <w:lang w:val="ro-RO"/>
          </w:rPr>
          <w:t>dispozitivele</w:t>
        </w:r>
      </w:ins>
      <w:r>
        <w:rPr>
          <w:sz w:val="24"/>
          <w:lang w:val="ro-RO"/>
        </w:rPr>
        <w:t xml:space="preserve"> și persoanele cunoscute, utilizatorul își poate defini diferite reguli prin intermediul paginii </w:t>
      </w:r>
      <w:r>
        <w:rPr>
          <w:i/>
          <w:sz w:val="24"/>
          <w:lang w:val="ro-RO"/>
        </w:rPr>
        <w:t>Rules.</w:t>
      </w:r>
      <w:r>
        <w:rPr>
          <w:sz w:val="24"/>
          <w:lang w:val="ro-RO"/>
        </w:rPr>
        <w:t xml:space="preserve"> Regulile au ca scop principal automatizarea interacțiunii dintre utilizator și </w:t>
      </w:r>
      <w:del w:id="619" w:author="Alexandru Martinas" w:date="2018-06-25T15:27:00Z">
        <w:r w:rsidDel="00C91BB4">
          <w:rPr>
            <w:sz w:val="24"/>
            <w:lang w:val="ro-RO"/>
          </w:rPr>
          <w:delText>device-u</w:delText>
        </w:r>
      </w:del>
      <w:ins w:id="620" w:author="Alexandru Martinas" w:date="2018-06-25T15:27:00Z">
        <w:r w:rsidR="00C91BB4">
          <w:rPr>
            <w:sz w:val="24"/>
            <w:lang w:val="ro-RO"/>
          </w:rPr>
          <w:t>dispozitive</w:t>
        </w:r>
      </w:ins>
      <w:del w:id="621" w:author="Alexandru Martinas" w:date="2018-06-25T15:27:00Z">
        <w:r w:rsidDel="00C91BB4">
          <w:rPr>
            <w:sz w:val="24"/>
            <w:lang w:val="ro-RO"/>
          </w:rPr>
          <w:delText>ri</w:delText>
        </w:r>
      </w:del>
      <w:r>
        <w:rPr>
          <w:sz w:val="24"/>
          <w:lang w:val="ro-RO"/>
        </w:rPr>
        <w:t xml:space="preserve"> prin recunoasterea automată a acestuia de catre camerele de supraveghere și trimiterea de semnale dispozitivelor astfel încât acestea să redea preferințele acestuia. Adăugarea unei noi reguli se face completând formularul din partea stângă a paginii </w:t>
      </w:r>
      <w:r>
        <w:rPr>
          <w:i/>
          <w:sz w:val="24"/>
          <w:lang w:val="ro-RO"/>
        </w:rPr>
        <w:t>Rules</w:t>
      </w:r>
      <w:r>
        <w:rPr>
          <w:sz w:val="24"/>
          <w:lang w:val="ro-RO"/>
        </w:rPr>
        <w:t>.</w:t>
      </w:r>
    </w:p>
    <w:p w14:paraId="5F3BDECB" w14:textId="213C5A3C" w:rsidR="00564F81" w:rsidRPr="005F4BFE" w:rsidRDefault="00564F81" w:rsidP="00876005">
      <w:pPr>
        <w:spacing w:line="360" w:lineRule="auto"/>
        <w:jc w:val="both"/>
        <w:rPr>
          <w:sz w:val="24"/>
        </w:rPr>
      </w:pPr>
      <w:r>
        <w:rPr>
          <w:sz w:val="24"/>
          <w:lang w:val="ro-RO"/>
        </w:rPr>
        <w:tab/>
      </w:r>
    </w:p>
    <w:p w14:paraId="013FD75F" w14:textId="3931B0CD" w:rsidR="0011695F" w:rsidRDefault="001C1E35" w:rsidP="00571BFD">
      <w:pPr>
        <w:spacing w:line="360" w:lineRule="auto"/>
        <w:jc w:val="both"/>
        <w:rPr>
          <w:sz w:val="24"/>
        </w:rPr>
      </w:pPr>
      <w:r>
        <w:rPr>
          <w:noProof/>
        </w:rPr>
        <w:lastRenderedPageBreak/>
        <mc:AlternateContent>
          <mc:Choice Requires="wps">
            <w:drawing>
              <wp:anchor distT="0" distB="0" distL="114300" distR="114300" simplePos="0" relativeHeight="251774464" behindDoc="0" locked="0" layoutInCell="1" allowOverlap="1" wp14:anchorId="099FAAFF" wp14:editId="588FE9B7">
                <wp:simplePos x="0" y="0"/>
                <wp:positionH relativeFrom="margin">
                  <wp:posOffset>-74411</wp:posOffset>
                </wp:positionH>
                <wp:positionV relativeFrom="paragraph">
                  <wp:posOffset>7847618</wp:posOffset>
                </wp:positionV>
                <wp:extent cx="5943600" cy="266700"/>
                <wp:effectExtent l="0" t="0" r="0" b="0"/>
                <wp:wrapSquare wrapText="bothSides"/>
                <wp:docPr id="36" name="Text Box 36"/>
                <wp:cNvGraphicFramePr/>
                <a:graphic xmlns:a="http://schemas.openxmlformats.org/drawingml/2006/main">
                  <a:graphicData uri="http://schemas.microsoft.com/office/word/2010/wordprocessingShape">
                    <wps:wsp>
                      <wps:cNvSpPr txBox="1"/>
                      <wps:spPr>
                        <a:xfrm>
                          <a:off x="0" y="0"/>
                          <a:ext cx="5943600" cy="266700"/>
                        </a:xfrm>
                        <a:prstGeom prst="rect">
                          <a:avLst/>
                        </a:prstGeom>
                        <a:solidFill>
                          <a:prstClr val="white"/>
                        </a:solidFill>
                        <a:ln>
                          <a:noFill/>
                        </a:ln>
                        <a:effectLst/>
                      </wps:spPr>
                      <wps:txbx>
                        <w:txbxContent>
                          <w:p w14:paraId="1208E096" w14:textId="75E25D0D" w:rsidR="00196E9C" w:rsidRPr="00BD0497" w:rsidRDefault="00196E9C" w:rsidP="001C1E35">
                            <w:pPr>
                              <w:pStyle w:val="Caption"/>
                              <w:jc w:val="center"/>
                              <w:rPr>
                                <w:noProof/>
                                <w:lang w:val="ro-RO"/>
                              </w:rPr>
                            </w:pPr>
                            <w:r w:rsidRPr="00BD0497">
                              <w:rPr>
                                <w:lang w:val="ro-RO"/>
                              </w:rPr>
                              <w:t xml:space="preserve">Figura </w:t>
                            </w:r>
                            <w:r>
                              <w:rPr>
                                <w:lang w:val="ro-RO"/>
                              </w:rPr>
                              <w:t>13. Formular adăugare regulă nouă</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9FAAFF" id="Text Box 36" o:spid="_x0000_s1034" type="#_x0000_t202" style="position:absolute;left:0;text-align:left;margin-left:-5.85pt;margin-top:617.9pt;width:468pt;height:21pt;z-index:25177446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" stroked="f">
                <v:textbox style="mso-fit-shape-to-text:t" inset="0,0,0,0">
                  <w:txbxContent>
                    <w:p w14:paraId="1208E096" w14:textId="75E25D0D" w:rsidR="00196E9C" w:rsidRPr="00BD0497" w:rsidRDefault="00196E9C" w:rsidP="001C1E35">
                      <w:pPr>
                        <w:pStyle w:val="Caption"/>
                        <w:jc w:val="center"/>
                        <w:rPr>
                          <w:noProof/>
                          <w:lang w:val="ro-RO"/>
                        </w:rPr>
                      </w:pPr>
                      <w:r w:rsidRPr="00BD0497">
                        <w:rPr>
                          <w:lang w:val="ro-RO"/>
                        </w:rPr>
                        <w:t xml:space="preserve">Figura </w:t>
                      </w:r>
                      <w:r>
                        <w:rPr>
                          <w:lang w:val="ro-RO"/>
                        </w:rPr>
                        <w:t>13. Formular adăugare regulă nouă</w:t>
                      </w:r>
                    </w:p>
                  </w:txbxContent>
                </v:textbox>
                <w10:wrap type="square" anchorx="margin"/>
              </v:shape>
            </w:pict>
          </mc:Fallback>
        </mc:AlternateContent>
      </w:r>
      <w:r>
        <w:rPr>
          <w:noProof/>
        </w:rPr>
        <w:drawing>
          <wp:anchor distT="0" distB="0" distL="114300" distR="114300" simplePos="0" relativeHeight="251772416" behindDoc="0" locked="0" layoutInCell="1" allowOverlap="1" wp14:anchorId="54EF7D3E" wp14:editId="1683867D">
            <wp:simplePos x="0" y="0"/>
            <wp:positionH relativeFrom="margin">
              <wp:align>left</wp:align>
            </wp:positionH>
            <wp:positionV relativeFrom="paragraph">
              <wp:posOffset>115</wp:posOffset>
            </wp:positionV>
            <wp:extent cx="5614670" cy="7618095"/>
            <wp:effectExtent l="0" t="0" r="5080" b="1905"/>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614670" cy="7618095"/>
                    </a:xfrm>
                    <a:prstGeom prst="rect">
                      <a:avLst/>
                    </a:prstGeom>
                  </pic:spPr>
                </pic:pic>
              </a:graphicData>
            </a:graphic>
          </wp:anchor>
        </w:drawing>
      </w:r>
    </w:p>
    <w:p w14:paraId="42586ED5" w14:textId="1FCA4DFE" w:rsidR="00571BFD" w:rsidRDefault="00571BFD" w:rsidP="00571BFD">
      <w:pPr>
        <w:spacing w:line="360" w:lineRule="auto"/>
        <w:jc w:val="both"/>
        <w:rPr>
          <w:sz w:val="24"/>
          <w:lang w:val="ro-RO"/>
        </w:rPr>
      </w:pPr>
      <w:r>
        <w:rPr>
          <w:sz w:val="24"/>
        </w:rPr>
        <w:lastRenderedPageBreak/>
        <w:t>Toate regulile create pot fi vizualizate în</w:t>
      </w:r>
      <w:r>
        <w:rPr>
          <w:sz w:val="24"/>
          <w:lang w:val="ro-RO"/>
        </w:rPr>
        <w:t xml:space="preserve"> lista de reguli. </w:t>
      </w:r>
      <w:r w:rsidR="00FE5B8C">
        <w:rPr>
          <w:sz w:val="24"/>
          <w:lang w:val="ro-RO"/>
        </w:rPr>
        <w:t>Fiecare regulă creată este verificată de fiecare dată când este identificată o față, în urma procesarii unei imagini de la camerele de supraveghere.</w:t>
      </w:r>
    </w:p>
    <w:p w14:paraId="16A42575" w14:textId="392811B7" w:rsidR="0021484F" w:rsidRPr="0021484F" w:rsidRDefault="0021484F" w:rsidP="0021484F">
      <w:pPr>
        <w:spacing w:line="360" w:lineRule="auto"/>
        <w:jc w:val="both"/>
        <w:rPr>
          <w:sz w:val="24"/>
          <w:lang w:val="ro-RO"/>
        </w:rPr>
      </w:pPr>
      <w:r>
        <w:rPr>
          <w:sz w:val="24"/>
          <w:lang w:val="ro-RO"/>
        </w:rPr>
        <w:tab/>
        <w:t xml:space="preserve">Pagina </w:t>
      </w:r>
      <w:r>
        <w:rPr>
          <w:i/>
          <w:sz w:val="24"/>
          <w:lang w:val="ro-RO"/>
        </w:rPr>
        <w:t xml:space="preserve">Notifications </w:t>
      </w:r>
      <w:r>
        <w:rPr>
          <w:sz w:val="24"/>
          <w:lang w:val="ro-RO"/>
        </w:rPr>
        <w:t xml:space="preserve">contine toate notificările generate de sistem. De fiecare dată când o regulă este activată, este generată o notificare sub formă de </w:t>
      </w:r>
      <w:r>
        <w:rPr>
          <w:i/>
          <w:sz w:val="24"/>
          <w:lang w:val="ro-RO"/>
        </w:rPr>
        <w:t xml:space="preserve">push notification </w:t>
      </w:r>
      <w:r>
        <w:rPr>
          <w:sz w:val="24"/>
          <w:lang w:val="ro-RO"/>
        </w:rPr>
        <w:t xml:space="preserve">sau SMS, în funcție de opțiunile utilizatorului. Acestea sunt stocate în baza de date și afisate sub formă de tabel ordonate descrescător după data generării. </w:t>
      </w:r>
    </w:p>
    <w:p w14:paraId="61318E81" w14:textId="513C6887" w:rsidR="0021484F" w:rsidRDefault="0021484F" w:rsidP="00571BFD">
      <w:pPr>
        <w:spacing w:line="360" w:lineRule="auto"/>
        <w:jc w:val="both"/>
        <w:rPr>
          <w:sz w:val="24"/>
          <w:lang w:val="ro-RO"/>
        </w:rPr>
      </w:pPr>
      <w:r>
        <w:rPr>
          <w:noProof/>
        </w:rPr>
        <w:drawing>
          <wp:anchor distT="0" distB="0" distL="114300" distR="114300" simplePos="0" relativeHeight="251775488" behindDoc="0" locked="0" layoutInCell="1" allowOverlap="1" wp14:anchorId="22B9468F" wp14:editId="7AF907DF">
            <wp:simplePos x="0" y="0"/>
            <wp:positionH relativeFrom="page">
              <wp:posOffset>598170</wp:posOffset>
            </wp:positionH>
            <wp:positionV relativeFrom="paragraph">
              <wp:posOffset>231775</wp:posOffset>
            </wp:positionV>
            <wp:extent cx="6682042" cy="3482340"/>
            <wp:effectExtent l="0" t="0" r="5080" b="381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6682042" cy="3482340"/>
                    </a:xfrm>
                    <a:prstGeom prst="rect">
                      <a:avLst/>
                    </a:prstGeom>
                  </pic:spPr>
                </pic:pic>
              </a:graphicData>
            </a:graphic>
            <wp14:sizeRelH relativeFrom="margin">
              <wp14:pctWidth>0</wp14:pctWidth>
            </wp14:sizeRelH>
            <wp14:sizeRelV relativeFrom="margin">
              <wp14:pctHeight>0</wp14:pctHeight>
            </wp14:sizeRelV>
          </wp:anchor>
        </w:drawing>
      </w:r>
    </w:p>
    <w:p w14:paraId="37294864" w14:textId="617606C3" w:rsidR="0021484F" w:rsidRDefault="0021484F" w:rsidP="00571BFD">
      <w:pPr>
        <w:spacing w:line="360" w:lineRule="auto"/>
        <w:jc w:val="both"/>
        <w:rPr>
          <w:sz w:val="24"/>
          <w:lang w:val="ro-RO"/>
        </w:rPr>
      </w:pPr>
      <w:r>
        <w:rPr>
          <w:noProof/>
        </w:rPr>
        <mc:AlternateContent>
          <mc:Choice Requires="wps">
            <w:drawing>
              <wp:anchor distT="0" distB="0" distL="114300" distR="114300" simplePos="0" relativeHeight="251777536" behindDoc="0" locked="0" layoutInCell="1" allowOverlap="1" wp14:anchorId="26DB1484" wp14:editId="28BF81E5">
                <wp:simplePos x="0" y="0"/>
                <wp:positionH relativeFrom="margin">
                  <wp:align>right</wp:align>
                </wp:positionH>
                <wp:positionV relativeFrom="paragraph">
                  <wp:posOffset>3723640</wp:posOffset>
                </wp:positionV>
                <wp:extent cx="5943600" cy="266700"/>
                <wp:effectExtent l="0" t="0" r="0" b="0"/>
                <wp:wrapSquare wrapText="bothSides"/>
                <wp:docPr id="38" name="Text Box 38"/>
                <wp:cNvGraphicFramePr/>
                <a:graphic xmlns:a="http://schemas.openxmlformats.org/drawingml/2006/main">
                  <a:graphicData uri="http://schemas.microsoft.com/office/word/2010/wordprocessingShape">
                    <wps:wsp>
                      <wps:cNvSpPr txBox="1"/>
                      <wps:spPr>
                        <a:xfrm>
                          <a:off x="0" y="0"/>
                          <a:ext cx="5943600" cy="266700"/>
                        </a:xfrm>
                        <a:prstGeom prst="rect">
                          <a:avLst/>
                        </a:prstGeom>
                        <a:solidFill>
                          <a:prstClr val="white"/>
                        </a:solidFill>
                        <a:ln>
                          <a:noFill/>
                        </a:ln>
                        <a:effectLst/>
                      </wps:spPr>
                      <wps:txbx>
                        <w:txbxContent>
                          <w:p w14:paraId="13F3E738" w14:textId="5715D05D" w:rsidR="00196E9C" w:rsidRPr="0021484F" w:rsidRDefault="00196E9C" w:rsidP="0021484F">
                            <w:pPr>
                              <w:pStyle w:val="Caption"/>
                              <w:jc w:val="center"/>
                              <w:rPr>
                                <w:i w:val="0"/>
                                <w:noProof/>
                                <w:lang w:val="ro-RO"/>
                              </w:rPr>
                            </w:pPr>
                            <w:r w:rsidRPr="00BD0497">
                              <w:rPr>
                                <w:lang w:val="ro-RO"/>
                              </w:rPr>
                              <w:t xml:space="preserve">Figura </w:t>
                            </w:r>
                            <w:r>
                              <w:rPr>
                                <w:lang w:val="ro-RO"/>
                              </w:rPr>
                              <w:t xml:space="preserve">14. </w:t>
                            </w:r>
                            <w:r>
                              <w:rPr>
                                <w:i w:val="0"/>
                                <w:lang w:val="ro-RO"/>
                              </w:rPr>
                              <w:t>Notificări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DB1484" id="Text Box 38" o:spid="_x0000_s1035" type="#_x0000_t202" style="position:absolute;left:0;text-align:left;margin-left:416.8pt;margin-top:293.2pt;width:468pt;height:21pt;z-index:25177753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" stroked="f">
                <v:textbox style="mso-fit-shape-to-text:t" inset="0,0,0,0">
                  <w:txbxContent>
                    <w:p w14:paraId="13F3E738" w14:textId="5715D05D" w:rsidR="00196E9C" w:rsidRPr="0021484F" w:rsidRDefault="00196E9C" w:rsidP="0021484F">
                      <w:pPr>
                        <w:pStyle w:val="Caption"/>
                        <w:jc w:val="center"/>
                        <w:rPr>
                          <w:i w:val="0"/>
                          <w:noProof/>
                          <w:lang w:val="ro-RO"/>
                        </w:rPr>
                      </w:pPr>
                      <w:r w:rsidRPr="00BD0497">
                        <w:rPr>
                          <w:lang w:val="ro-RO"/>
                        </w:rPr>
                        <w:t xml:space="preserve">Figura </w:t>
                      </w:r>
                      <w:r>
                        <w:rPr>
                          <w:lang w:val="ro-RO"/>
                        </w:rPr>
                        <w:t xml:space="preserve">14. </w:t>
                      </w:r>
                      <w:r>
                        <w:rPr>
                          <w:i w:val="0"/>
                          <w:lang w:val="ro-RO"/>
                        </w:rPr>
                        <w:t>Notificări</w:t>
                      </w:r>
                    </w:p>
                  </w:txbxContent>
                </v:textbox>
                <w10:wrap type="square" anchorx="margin"/>
              </v:shape>
            </w:pict>
          </mc:Fallback>
        </mc:AlternateContent>
      </w:r>
    </w:p>
    <w:p w14:paraId="45CAF673" w14:textId="101A3B29" w:rsidR="0021484F" w:rsidRDefault="0021484F" w:rsidP="00571BFD">
      <w:pPr>
        <w:spacing w:line="360" w:lineRule="auto"/>
        <w:jc w:val="both"/>
        <w:rPr>
          <w:sz w:val="24"/>
          <w:lang w:val="ro-RO"/>
        </w:rPr>
      </w:pPr>
    </w:p>
    <w:p w14:paraId="7C071BBA" w14:textId="3730B0B0" w:rsidR="0021484F" w:rsidRDefault="0021484F" w:rsidP="00571BFD">
      <w:pPr>
        <w:spacing w:line="360" w:lineRule="auto"/>
        <w:jc w:val="both"/>
        <w:rPr>
          <w:sz w:val="24"/>
          <w:lang w:val="ro-RO"/>
        </w:rPr>
      </w:pPr>
    </w:p>
    <w:p w14:paraId="7E7EE657" w14:textId="77777777" w:rsidR="007036C6" w:rsidRPr="0021484F" w:rsidRDefault="007036C6" w:rsidP="00571BFD">
      <w:pPr>
        <w:spacing w:line="360" w:lineRule="auto"/>
        <w:jc w:val="both"/>
        <w:rPr>
          <w:sz w:val="24"/>
          <w:lang w:val="ro-RO"/>
        </w:rPr>
      </w:pPr>
    </w:p>
    <w:p w14:paraId="09361302" w14:textId="4B224289" w:rsidR="0011695F" w:rsidRDefault="0011695F" w:rsidP="00876005">
      <w:pPr>
        <w:spacing w:line="360" w:lineRule="auto"/>
        <w:rPr>
          <w:lang w:val="ro-RO"/>
        </w:rPr>
      </w:pPr>
    </w:p>
    <w:p w14:paraId="7A83EFBE" w14:textId="4A900B7A" w:rsidR="0011695F" w:rsidRDefault="0011695F" w:rsidP="00876005">
      <w:pPr>
        <w:spacing w:line="360" w:lineRule="auto"/>
        <w:rPr>
          <w:lang w:val="ro-RO"/>
        </w:rPr>
      </w:pPr>
    </w:p>
    <w:p w14:paraId="1C0C82ED" w14:textId="3E3323E2" w:rsidR="00830AE4" w:rsidRDefault="007F0B6C" w:rsidP="007036C6">
      <w:pPr>
        <w:pStyle w:val="Heading1"/>
        <w:rPr>
          <w:ins w:id="622" w:author="Alexandru Martinas" w:date="2018-06-25T23:18:00Z"/>
          <w:lang w:val="ro-RO"/>
        </w:rPr>
      </w:pPr>
      <w:bookmarkStart w:id="623" w:name="_Toc517825263"/>
      <w:ins w:id="624" w:author="Alexandru Martinas" w:date="2018-06-26T14:43:00Z">
        <w:r>
          <w:rPr>
            <w:lang w:val="ro-RO"/>
          </w:rPr>
          <w:lastRenderedPageBreak/>
          <w:t>6</w:t>
        </w:r>
      </w:ins>
      <w:del w:id="625" w:author="Alexandru Martinas" w:date="2018-06-26T14:43:00Z">
        <w:r w:rsidR="007036C6" w:rsidDel="007F0B6C">
          <w:rPr>
            <w:lang w:val="ro-RO"/>
          </w:rPr>
          <w:delText>5</w:delText>
        </w:r>
      </w:del>
      <w:r w:rsidR="007036C6">
        <w:rPr>
          <w:lang w:val="ro-RO"/>
        </w:rPr>
        <w:t>. Scenarii de utilizare</w:t>
      </w:r>
      <w:bookmarkEnd w:id="623"/>
    </w:p>
    <w:p w14:paraId="636E20E1" w14:textId="77777777" w:rsidR="00830AE4" w:rsidRDefault="00830AE4" w:rsidP="00830AE4">
      <w:pPr>
        <w:pStyle w:val="Bodytext20"/>
        <w:rPr>
          <w:ins w:id="626" w:author="Alexandru Martinas" w:date="2018-06-25T23:19:00Z"/>
          <w:lang w:val="ro-RO"/>
        </w:rPr>
        <w:pPrChange w:id="627" w:author="Alexandru Martinas" w:date="2018-06-25T23:19:00Z">
          <w:pPr>
            <w:pStyle w:val="Heading1"/>
            <w:spacing w:line="360" w:lineRule="auto"/>
          </w:pPr>
        </w:pPrChange>
      </w:pPr>
    </w:p>
    <w:p w14:paraId="2C7B917A" w14:textId="77777777" w:rsidR="00830AE4" w:rsidRDefault="00830AE4" w:rsidP="00830AE4">
      <w:pPr>
        <w:jc w:val="both"/>
        <w:rPr>
          <w:ins w:id="628" w:author="Alexandru Martinas" w:date="2018-06-25T23:19:00Z"/>
          <w:lang w:val="ro-RO"/>
        </w:rPr>
      </w:pPr>
      <w:ins w:id="629" w:author="Alexandru Martinas" w:date="2018-06-25T23:19:00Z">
        <w:r>
          <w:rPr>
            <w:lang w:val="ro-RO"/>
          </w:rPr>
          <w:tab/>
        </w:r>
      </w:ins>
    </w:p>
    <w:p w14:paraId="438CC2A2" w14:textId="1B88B131" w:rsidR="00830AE4" w:rsidRDefault="00830AE4" w:rsidP="00830AE4">
      <w:pPr>
        <w:ind w:firstLine="720"/>
        <w:jc w:val="both"/>
        <w:rPr>
          <w:ins w:id="630" w:author="Alexandru Martinas" w:date="2018-06-25T23:19:00Z"/>
          <w:sz w:val="24"/>
          <w:szCs w:val="24"/>
          <w:lang w:val="ro-RO"/>
        </w:rPr>
        <w:pPrChange w:id="631" w:author="Alexandru Martinas" w:date="2018-06-25T23:19:00Z">
          <w:pPr>
            <w:jc w:val="both"/>
          </w:pPr>
        </w:pPrChange>
      </w:pPr>
      <w:ins w:id="632" w:author="Alexandru Martinas" w:date="2018-06-25T23:19:00Z">
        <w:r>
          <w:rPr>
            <w:sz w:val="24"/>
            <w:szCs w:val="24"/>
            <w:lang w:val="ro-RO"/>
          </w:rPr>
          <w:t>Vom prezenta în continuare un posibil scenariu de utilizare al acestei aplicații.</w:t>
        </w:r>
      </w:ins>
    </w:p>
    <w:p w14:paraId="0A139659" w14:textId="52CF809C" w:rsidR="00830AE4" w:rsidRDefault="001A0839" w:rsidP="00830AE4">
      <w:pPr>
        <w:jc w:val="both"/>
        <w:rPr>
          <w:ins w:id="633" w:author="Alexandru Martinas" w:date="2018-06-25T23:22:00Z"/>
          <w:sz w:val="24"/>
          <w:szCs w:val="24"/>
          <w:lang w:val="ro-RO"/>
        </w:rPr>
      </w:pPr>
      <w:ins w:id="634" w:author="Alexandru Martinas" w:date="2018-06-25T23:23:00Z">
        <w:r>
          <w:rPr>
            <w:noProof/>
          </w:rPr>
          <w:drawing>
            <wp:anchor distT="0" distB="0" distL="114300" distR="114300" simplePos="0" relativeHeight="251780608" behindDoc="0" locked="0" layoutInCell="1" allowOverlap="1" wp14:anchorId="6B6227BE" wp14:editId="6DC9A460">
              <wp:simplePos x="0" y="0"/>
              <wp:positionH relativeFrom="margin">
                <wp:align>left</wp:align>
              </wp:positionH>
              <wp:positionV relativeFrom="paragraph">
                <wp:posOffset>1348105</wp:posOffset>
              </wp:positionV>
              <wp:extent cx="5610225" cy="2308860"/>
              <wp:effectExtent l="0" t="0" r="9525"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5610225" cy="2308860"/>
                      </a:xfrm>
                      <a:prstGeom prst="rect">
                        <a:avLst/>
                      </a:prstGeom>
                    </pic:spPr>
                  </pic:pic>
                </a:graphicData>
              </a:graphic>
              <wp14:sizeRelV relativeFrom="margin">
                <wp14:pctHeight>0</wp14:pctHeight>
              </wp14:sizeRelV>
            </wp:anchor>
          </w:drawing>
        </w:r>
      </w:ins>
      <w:ins w:id="635" w:author="Alexandru Martinas" w:date="2018-06-25T23:19:00Z">
        <w:r w:rsidR="00830AE4">
          <w:rPr>
            <w:sz w:val="24"/>
            <w:szCs w:val="24"/>
            <w:lang w:val="ro-RO"/>
          </w:rPr>
          <w:tab/>
          <w:t>Un proprietar de apartament a achiziționat o multime de dispozitive inteligente printre care și un televizor inteligent. El doreste să automatizeze controlul acestuia în funcție de membrul familiei. De exemplu, el vrea ca în timpul săptămânii, în intervalul orar 15-17 când fiul său trebuie să își facă temele, acesta să fie închis. Pentru ca acest lucru, proprietarul trebuie să înregistreze</w:t>
        </w:r>
      </w:ins>
      <w:ins w:id="636" w:author="Alexandru Martinas" w:date="2018-06-25T23:21:00Z">
        <w:r w:rsidR="00830AE4">
          <w:rPr>
            <w:sz w:val="24"/>
            <w:szCs w:val="24"/>
            <w:lang w:val="ro-RO"/>
          </w:rPr>
          <w:t xml:space="preserve"> în sistem o cameră video</w:t>
        </w:r>
      </w:ins>
      <w:ins w:id="637" w:author="Alexandru Martinas" w:date="2018-06-25T23:22:00Z">
        <w:r w:rsidR="00830AE4">
          <w:rPr>
            <w:sz w:val="24"/>
            <w:szCs w:val="24"/>
            <w:lang w:val="ro-RO"/>
          </w:rPr>
          <w:t xml:space="preserve"> care să poată monitoriza încăperea</w:t>
        </w:r>
      </w:ins>
      <w:ins w:id="638" w:author="Alexandru Martinas" w:date="2018-06-25T23:25:00Z">
        <w:r w:rsidR="00830AE4">
          <w:rPr>
            <w:sz w:val="24"/>
            <w:szCs w:val="24"/>
            <w:lang w:val="ro-RO"/>
          </w:rPr>
          <w:t xml:space="preserve">, televizorul ca și dispozitiv controlabil și pe fiul său </w:t>
        </w:r>
      </w:ins>
      <w:ins w:id="639" w:author="Alexandru Martinas" w:date="2018-06-25T23:26:00Z">
        <w:r w:rsidR="00830AE4">
          <w:rPr>
            <w:sz w:val="24"/>
            <w:szCs w:val="24"/>
            <w:lang w:val="ro-RO"/>
          </w:rPr>
          <w:t>ca persoană cunoscută</w:t>
        </w:r>
      </w:ins>
      <w:ins w:id="640" w:author="Alexandru Martinas" w:date="2018-06-26T12:53:00Z">
        <w:r w:rsidR="003A2681">
          <w:rPr>
            <w:sz w:val="24"/>
            <w:szCs w:val="24"/>
            <w:lang w:val="ro-RO"/>
          </w:rPr>
          <w:t>.</w:t>
        </w:r>
      </w:ins>
    </w:p>
    <w:p w14:paraId="00615579" w14:textId="03B9E226" w:rsidR="00830AE4" w:rsidRDefault="00830AE4" w:rsidP="00830AE4">
      <w:pPr>
        <w:jc w:val="both"/>
        <w:rPr>
          <w:ins w:id="641" w:author="Alexandru Martinas" w:date="2018-06-25T23:23:00Z"/>
          <w:sz w:val="24"/>
          <w:szCs w:val="24"/>
          <w:lang w:val="ro-RO"/>
        </w:rPr>
      </w:pPr>
    </w:p>
    <w:p w14:paraId="2C8FD3D6" w14:textId="20E688B9" w:rsidR="00830AE4" w:rsidRDefault="001A0839" w:rsidP="00830AE4">
      <w:pPr>
        <w:jc w:val="both"/>
        <w:rPr>
          <w:ins w:id="642" w:author="Alexandru Martinas" w:date="2018-06-25T23:23:00Z"/>
          <w:sz w:val="24"/>
          <w:szCs w:val="24"/>
          <w:lang w:val="ro-RO"/>
        </w:rPr>
      </w:pPr>
      <w:ins w:id="643" w:author="Alexandru Martinas" w:date="2018-06-25T23:26:00Z">
        <w:r>
          <w:rPr>
            <w:noProof/>
          </w:rPr>
          <w:drawing>
            <wp:anchor distT="0" distB="0" distL="114300" distR="114300" simplePos="0" relativeHeight="251779584" behindDoc="0" locked="0" layoutInCell="1" allowOverlap="1" wp14:anchorId="2F6B5AF1" wp14:editId="4071FD58">
              <wp:simplePos x="0" y="0"/>
              <wp:positionH relativeFrom="margin">
                <wp:align>center</wp:align>
              </wp:positionH>
              <wp:positionV relativeFrom="paragraph">
                <wp:posOffset>394970</wp:posOffset>
              </wp:positionV>
              <wp:extent cx="5610225" cy="2453640"/>
              <wp:effectExtent l="0" t="0" r="9525" b="381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5610225" cy="2453640"/>
                      </a:xfrm>
                      <a:prstGeom prst="rect">
                        <a:avLst/>
                      </a:prstGeom>
                    </pic:spPr>
                  </pic:pic>
                </a:graphicData>
              </a:graphic>
              <wp14:sizeRelV relativeFrom="margin">
                <wp14:pctHeight>0</wp14:pctHeight>
              </wp14:sizeRelV>
            </wp:anchor>
          </w:drawing>
        </w:r>
      </w:ins>
    </w:p>
    <w:p w14:paraId="10A3FED1" w14:textId="12A6B7D1" w:rsidR="00830AE4" w:rsidRDefault="00830AE4" w:rsidP="00830AE4">
      <w:pPr>
        <w:jc w:val="both"/>
        <w:rPr>
          <w:ins w:id="644" w:author="Alexandru Martinas" w:date="2018-06-25T23:21:00Z"/>
          <w:sz w:val="24"/>
          <w:szCs w:val="24"/>
          <w:lang w:val="ro-RO"/>
        </w:rPr>
      </w:pPr>
    </w:p>
    <w:p w14:paraId="1CAE6A93" w14:textId="24E78161" w:rsidR="00830AE4" w:rsidRDefault="003A2681" w:rsidP="00830AE4">
      <w:pPr>
        <w:jc w:val="both"/>
        <w:rPr>
          <w:ins w:id="645" w:author="Alexandru Martinas" w:date="2018-06-25T23:19:00Z"/>
          <w:sz w:val="24"/>
          <w:szCs w:val="24"/>
          <w:lang w:val="ro-RO"/>
        </w:rPr>
      </w:pPr>
      <w:ins w:id="646" w:author="Alexandru Martinas" w:date="2018-06-26T13:01:00Z">
        <w:r>
          <w:rPr>
            <w:noProof/>
          </w:rPr>
          <w:lastRenderedPageBreak/>
          <w:drawing>
            <wp:anchor distT="0" distB="0" distL="114300" distR="114300" simplePos="0" relativeHeight="251784704" behindDoc="0" locked="0" layoutInCell="1" allowOverlap="1" wp14:anchorId="4BF96796" wp14:editId="5CF48C57">
              <wp:simplePos x="0" y="0"/>
              <wp:positionH relativeFrom="margin">
                <wp:align>center</wp:align>
              </wp:positionH>
              <wp:positionV relativeFrom="paragraph">
                <wp:posOffset>241</wp:posOffset>
              </wp:positionV>
              <wp:extent cx="4133850" cy="2230755"/>
              <wp:effectExtent l="0" t="0" r="0" b="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4133850" cy="2230755"/>
                      </a:xfrm>
                      <a:prstGeom prst="rect">
                        <a:avLst/>
                      </a:prstGeom>
                    </pic:spPr>
                  </pic:pic>
                </a:graphicData>
              </a:graphic>
              <wp14:sizeRelH relativeFrom="margin">
                <wp14:pctWidth>0</wp14:pctWidth>
              </wp14:sizeRelH>
              <wp14:sizeRelV relativeFrom="margin">
                <wp14:pctHeight>0</wp14:pctHeight>
              </wp14:sizeRelV>
            </wp:anchor>
          </w:drawing>
        </w:r>
      </w:ins>
    </w:p>
    <w:p w14:paraId="240C880B" w14:textId="2A0F5BC2" w:rsidR="00830AE4" w:rsidRDefault="00830AE4" w:rsidP="00830AE4">
      <w:pPr>
        <w:pStyle w:val="Bodytext20"/>
        <w:rPr>
          <w:ins w:id="647" w:author="Alexandru Martinas" w:date="2018-06-26T12:57:00Z"/>
          <w:lang w:val="ro-RO"/>
        </w:rPr>
        <w:pPrChange w:id="648" w:author="Alexandru Martinas" w:date="2018-06-25T23:19:00Z">
          <w:pPr>
            <w:pStyle w:val="Heading1"/>
            <w:spacing w:line="360" w:lineRule="auto"/>
          </w:pPr>
        </w:pPrChange>
      </w:pPr>
    </w:p>
    <w:p w14:paraId="4DBAEFAC" w14:textId="77777777" w:rsidR="003A2681" w:rsidRDefault="003A2681" w:rsidP="00830AE4">
      <w:pPr>
        <w:pStyle w:val="Bodytext20"/>
        <w:rPr>
          <w:ins w:id="649" w:author="Alexandru Martinas" w:date="2018-06-26T12:57:00Z"/>
          <w:lang w:val="ro-RO"/>
        </w:rPr>
        <w:pPrChange w:id="650" w:author="Alexandru Martinas" w:date="2018-06-25T23:19:00Z">
          <w:pPr>
            <w:pStyle w:val="Heading1"/>
            <w:spacing w:line="360" w:lineRule="auto"/>
          </w:pPr>
        </w:pPrChange>
      </w:pPr>
    </w:p>
    <w:p w14:paraId="17897F17" w14:textId="77777777" w:rsidR="003A2681" w:rsidRDefault="003A2681" w:rsidP="00830AE4">
      <w:pPr>
        <w:pStyle w:val="Bodytext20"/>
        <w:rPr>
          <w:ins w:id="651" w:author="Alexandru Martinas" w:date="2018-06-26T12:57:00Z"/>
          <w:lang w:val="ro-RO"/>
        </w:rPr>
        <w:pPrChange w:id="652" w:author="Alexandru Martinas" w:date="2018-06-25T23:19:00Z">
          <w:pPr>
            <w:pStyle w:val="Heading1"/>
            <w:spacing w:line="360" w:lineRule="auto"/>
          </w:pPr>
        </w:pPrChange>
      </w:pPr>
    </w:p>
    <w:p w14:paraId="10DD5486" w14:textId="77777777" w:rsidR="003A2681" w:rsidRDefault="003A2681" w:rsidP="00830AE4">
      <w:pPr>
        <w:pStyle w:val="Bodytext20"/>
        <w:rPr>
          <w:ins w:id="653" w:author="Alexandru Martinas" w:date="2018-06-26T12:57:00Z"/>
          <w:lang w:val="ro-RO"/>
        </w:rPr>
        <w:pPrChange w:id="654" w:author="Alexandru Martinas" w:date="2018-06-25T23:19:00Z">
          <w:pPr>
            <w:pStyle w:val="Heading1"/>
            <w:spacing w:line="360" w:lineRule="auto"/>
          </w:pPr>
        </w:pPrChange>
      </w:pPr>
    </w:p>
    <w:p w14:paraId="160050E1" w14:textId="77777777" w:rsidR="003A2681" w:rsidRDefault="003A2681" w:rsidP="00830AE4">
      <w:pPr>
        <w:pStyle w:val="Bodytext20"/>
        <w:rPr>
          <w:ins w:id="655" w:author="Alexandru Martinas" w:date="2018-06-26T12:57:00Z"/>
          <w:lang w:val="ro-RO"/>
        </w:rPr>
        <w:pPrChange w:id="656" w:author="Alexandru Martinas" w:date="2018-06-25T23:19:00Z">
          <w:pPr>
            <w:pStyle w:val="Heading1"/>
            <w:spacing w:line="360" w:lineRule="auto"/>
          </w:pPr>
        </w:pPrChange>
      </w:pPr>
    </w:p>
    <w:p w14:paraId="252B840F" w14:textId="77777777" w:rsidR="003A2681" w:rsidRDefault="003A2681" w:rsidP="00830AE4">
      <w:pPr>
        <w:pStyle w:val="Bodytext20"/>
        <w:rPr>
          <w:ins w:id="657" w:author="Alexandru Martinas" w:date="2018-06-26T12:57:00Z"/>
          <w:lang w:val="ro-RO"/>
        </w:rPr>
        <w:pPrChange w:id="658" w:author="Alexandru Martinas" w:date="2018-06-25T23:19:00Z">
          <w:pPr>
            <w:pStyle w:val="Heading1"/>
            <w:spacing w:line="360" w:lineRule="auto"/>
          </w:pPr>
        </w:pPrChange>
      </w:pPr>
    </w:p>
    <w:p w14:paraId="1175EF65" w14:textId="77777777" w:rsidR="003A2681" w:rsidRDefault="003A2681" w:rsidP="00830AE4">
      <w:pPr>
        <w:pStyle w:val="Bodytext20"/>
        <w:rPr>
          <w:ins w:id="659" w:author="Alexandru Martinas" w:date="2018-06-26T12:57:00Z"/>
          <w:lang w:val="ro-RO"/>
        </w:rPr>
        <w:pPrChange w:id="660" w:author="Alexandru Martinas" w:date="2018-06-25T23:19:00Z">
          <w:pPr>
            <w:pStyle w:val="Heading1"/>
            <w:spacing w:line="360" w:lineRule="auto"/>
          </w:pPr>
        </w:pPrChange>
      </w:pPr>
    </w:p>
    <w:p w14:paraId="746DB527" w14:textId="77777777" w:rsidR="003A2681" w:rsidRDefault="003A2681" w:rsidP="00830AE4">
      <w:pPr>
        <w:pStyle w:val="Bodytext20"/>
        <w:rPr>
          <w:ins w:id="661" w:author="Alexandru Martinas" w:date="2018-06-26T12:57:00Z"/>
          <w:lang w:val="ro-RO"/>
        </w:rPr>
        <w:pPrChange w:id="662" w:author="Alexandru Martinas" w:date="2018-06-25T23:19:00Z">
          <w:pPr>
            <w:pStyle w:val="Heading1"/>
            <w:spacing w:line="360" w:lineRule="auto"/>
          </w:pPr>
        </w:pPrChange>
      </w:pPr>
    </w:p>
    <w:p w14:paraId="2FCB939A" w14:textId="77777777" w:rsidR="003A2681" w:rsidRDefault="003A2681" w:rsidP="00830AE4">
      <w:pPr>
        <w:pStyle w:val="Bodytext20"/>
        <w:rPr>
          <w:ins w:id="663" w:author="Alexandru Martinas" w:date="2018-06-26T12:57:00Z"/>
          <w:lang w:val="ro-RO"/>
        </w:rPr>
        <w:pPrChange w:id="664" w:author="Alexandru Martinas" w:date="2018-06-25T23:19:00Z">
          <w:pPr>
            <w:pStyle w:val="Heading1"/>
            <w:spacing w:line="360" w:lineRule="auto"/>
          </w:pPr>
        </w:pPrChange>
      </w:pPr>
    </w:p>
    <w:p w14:paraId="2FEA4D4B" w14:textId="77777777" w:rsidR="003A2681" w:rsidRDefault="003A2681" w:rsidP="00830AE4">
      <w:pPr>
        <w:pStyle w:val="Bodytext20"/>
        <w:rPr>
          <w:ins w:id="665" w:author="Alexandru Martinas" w:date="2018-06-26T12:57:00Z"/>
          <w:lang w:val="ro-RO"/>
        </w:rPr>
        <w:pPrChange w:id="666" w:author="Alexandru Martinas" w:date="2018-06-25T23:19:00Z">
          <w:pPr>
            <w:pStyle w:val="Heading1"/>
            <w:spacing w:line="360" w:lineRule="auto"/>
          </w:pPr>
        </w:pPrChange>
      </w:pPr>
    </w:p>
    <w:p w14:paraId="4AA401A0" w14:textId="77777777" w:rsidR="003A2681" w:rsidRDefault="003A2681" w:rsidP="00830AE4">
      <w:pPr>
        <w:pStyle w:val="Bodytext20"/>
        <w:rPr>
          <w:ins w:id="667" w:author="Alexandru Martinas" w:date="2018-06-25T23:19:00Z"/>
          <w:lang w:val="ro-RO"/>
        </w:rPr>
        <w:pPrChange w:id="668" w:author="Alexandru Martinas" w:date="2018-06-25T23:19:00Z">
          <w:pPr>
            <w:pStyle w:val="Heading1"/>
            <w:spacing w:line="360" w:lineRule="auto"/>
          </w:pPr>
        </w:pPrChange>
      </w:pPr>
    </w:p>
    <w:p w14:paraId="0FCBCE5D" w14:textId="7F1B5C84" w:rsidR="00830AE4" w:rsidRDefault="003A2681" w:rsidP="003A2681">
      <w:pPr>
        <w:pStyle w:val="Bodytext20"/>
        <w:jc w:val="both"/>
        <w:rPr>
          <w:ins w:id="669" w:author="Alexandru Martinas" w:date="2018-06-26T12:55:00Z"/>
          <w:b w:val="0"/>
          <w:sz w:val="24"/>
          <w:szCs w:val="24"/>
          <w:lang w:val="ro-RO"/>
        </w:rPr>
        <w:pPrChange w:id="670" w:author="Alexandru Martinas" w:date="2018-06-26T12:53:00Z">
          <w:pPr>
            <w:pStyle w:val="Heading1"/>
            <w:spacing w:line="360" w:lineRule="auto"/>
          </w:pPr>
        </w:pPrChange>
      </w:pPr>
      <w:ins w:id="671" w:author="Alexandru Martinas" w:date="2018-06-26T12:59:00Z">
        <w:r>
          <w:rPr>
            <w:noProof/>
          </w:rPr>
          <w:drawing>
            <wp:anchor distT="0" distB="0" distL="114300" distR="114300" simplePos="0" relativeHeight="251783680" behindDoc="0" locked="0" layoutInCell="1" allowOverlap="1" wp14:anchorId="6F1DAAB3" wp14:editId="0AF45E71">
              <wp:simplePos x="0" y="0"/>
              <wp:positionH relativeFrom="margin">
                <wp:align>right</wp:align>
              </wp:positionH>
              <wp:positionV relativeFrom="paragraph">
                <wp:posOffset>349821</wp:posOffset>
              </wp:positionV>
              <wp:extent cx="5614670" cy="5494020"/>
              <wp:effectExtent l="0" t="0" r="5080" b="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5614670" cy="5494020"/>
                      </a:xfrm>
                      <a:prstGeom prst="rect">
                        <a:avLst/>
                      </a:prstGeom>
                    </pic:spPr>
                  </pic:pic>
                </a:graphicData>
              </a:graphic>
              <wp14:sizeRelV relativeFrom="margin">
                <wp14:pctHeight>0</wp14:pctHeight>
              </wp14:sizeRelV>
            </wp:anchor>
          </w:drawing>
        </w:r>
      </w:ins>
      <w:ins w:id="672" w:author="Alexandru Martinas" w:date="2018-06-26T12:53:00Z">
        <w:r>
          <w:rPr>
            <w:b w:val="0"/>
            <w:sz w:val="24"/>
            <w:szCs w:val="24"/>
            <w:lang w:val="ro-RO"/>
          </w:rPr>
          <w:t>Odată realizate acestea, proprietarul poate defini o regulă în care să redea acest comportament</w:t>
        </w:r>
      </w:ins>
    </w:p>
    <w:p w14:paraId="1CD36596" w14:textId="7F38F2AF" w:rsidR="003A2681" w:rsidRPr="000F49CF" w:rsidRDefault="007F0B6C" w:rsidP="000F49CF">
      <w:pPr>
        <w:pStyle w:val="Bodytext20"/>
        <w:spacing w:line="360" w:lineRule="auto"/>
        <w:jc w:val="both"/>
        <w:rPr>
          <w:ins w:id="673" w:author="Alexandru Martinas" w:date="2018-06-26T14:19:00Z"/>
          <w:rFonts w:asciiTheme="minorHAnsi" w:hAnsiTheme="minorHAnsi" w:cstheme="minorHAnsi"/>
          <w:b w:val="0"/>
          <w:sz w:val="24"/>
          <w:szCs w:val="24"/>
        </w:rPr>
        <w:pPrChange w:id="674" w:author="Alexandru Martinas" w:date="2018-06-26T12:53:00Z">
          <w:pPr>
            <w:pStyle w:val="Heading1"/>
            <w:spacing w:line="360" w:lineRule="auto"/>
          </w:pPr>
        </w:pPrChange>
      </w:pPr>
      <w:ins w:id="675" w:author="Alexandru Martinas" w:date="2018-06-26T14:32:00Z">
        <w:r w:rsidRPr="000F49CF">
          <w:rPr>
            <w:rFonts w:asciiTheme="minorHAnsi" w:hAnsiTheme="minorHAnsi" w:cstheme="minorHAnsi"/>
            <w:b w:val="0"/>
            <w:noProof/>
            <w:sz w:val="24"/>
            <w:szCs w:val="24"/>
          </w:rPr>
          <w:lastRenderedPageBreak/>
          <w:drawing>
            <wp:anchor distT="0" distB="0" distL="114300" distR="114300" simplePos="0" relativeHeight="251786752" behindDoc="0" locked="0" layoutInCell="1" allowOverlap="1" wp14:anchorId="773E84F2" wp14:editId="76FC8F43">
              <wp:simplePos x="0" y="0"/>
              <wp:positionH relativeFrom="column">
                <wp:posOffset>50421</wp:posOffset>
              </wp:positionH>
              <wp:positionV relativeFrom="paragraph">
                <wp:posOffset>906219</wp:posOffset>
              </wp:positionV>
              <wp:extent cx="5600700" cy="2903220"/>
              <wp:effectExtent l="0" t="0" r="0" b="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600700" cy="2903220"/>
                      </a:xfrm>
                      <a:prstGeom prst="rect">
                        <a:avLst/>
                      </a:prstGeom>
                      <a:noFill/>
                      <a:ln>
                        <a:noFill/>
                      </a:ln>
                    </pic:spPr>
                  </pic:pic>
                </a:graphicData>
              </a:graphic>
            </wp:anchor>
          </w:drawing>
        </w:r>
      </w:ins>
      <w:ins w:id="676" w:author="Alexandru Martinas" w:date="2018-06-26T14:17:00Z">
        <w:r w:rsidR="005E4494" w:rsidRPr="000F49CF">
          <w:rPr>
            <w:rFonts w:asciiTheme="minorHAnsi" w:hAnsiTheme="minorHAnsi" w:cstheme="minorHAnsi"/>
            <w:b w:val="0"/>
            <w:sz w:val="24"/>
            <w:szCs w:val="24"/>
            <w:lang w:val="ro-RO"/>
          </w:rPr>
          <w:t xml:space="preserve">Începând din momentul în care regula a fost înregistrată, de fiecare dată când </w:t>
        </w:r>
      </w:ins>
      <w:ins w:id="677" w:author="Alexandru Martinas" w:date="2018-06-26T14:37:00Z">
        <w:r w:rsidR="005A7702" w:rsidRPr="000F49CF">
          <w:rPr>
            <w:rFonts w:asciiTheme="minorHAnsi" w:hAnsiTheme="minorHAnsi" w:cstheme="minorHAnsi"/>
            <w:b w:val="0"/>
            <w:sz w:val="24"/>
            <w:szCs w:val="24"/>
            <w:lang w:val="ro-RO"/>
          </w:rPr>
          <w:t xml:space="preserve">camera înregistrată </w:t>
        </w:r>
      </w:ins>
      <w:ins w:id="678" w:author="Alexandru Martinas" w:date="2018-06-26T14:17:00Z">
        <w:r w:rsidR="005E4494" w:rsidRPr="000F49CF">
          <w:rPr>
            <w:rFonts w:asciiTheme="minorHAnsi" w:hAnsiTheme="minorHAnsi" w:cstheme="minorHAnsi"/>
            <w:b w:val="0"/>
            <w:sz w:val="24"/>
            <w:szCs w:val="24"/>
            <w:lang w:val="ro-RO"/>
          </w:rPr>
          <w:t xml:space="preserve">detectează miscare, va verifica daca </w:t>
        </w:r>
      </w:ins>
      <w:ins w:id="679" w:author="Alexandru Martinas" w:date="2018-06-26T14:18:00Z">
        <w:r w:rsidR="005E4494" w:rsidRPr="000F49CF">
          <w:rPr>
            <w:rFonts w:asciiTheme="minorHAnsi" w:hAnsiTheme="minorHAnsi" w:cstheme="minorHAnsi"/>
            <w:b w:val="0"/>
            <w:sz w:val="24"/>
            <w:szCs w:val="24"/>
            <w:lang w:val="ro-RO"/>
          </w:rPr>
          <w:t xml:space="preserve">se verifică toate condițiile </w:t>
        </w:r>
        <w:r w:rsidR="005E4494" w:rsidRPr="000F49CF">
          <w:rPr>
            <w:rFonts w:asciiTheme="minorHAnsi" w:hAnsiTheme="minorHAnsi" w:cstheme="minorHAnsi"/>
            <w:b w:val="0"/>
            <w:sz w:val="24"/>
            <w:szCs w:val="24"/>
          </w:rPr>
          <w:t xml:space="preserve">din regulă. </w:t>
        </w:r>
      </w:ins>
      <w:ins w:id="680" w:author="Alexandru Martinas" w:date="2018-06-26T14:19:00Z">
        <w:r w:rsidR="005E4494" w:rsidRPr="000F49CF">
          <w:rPr>
            <w:rFonts w:asciiTheme="minorHAnsi" w:hAnsiTheme="minorHAnsi" w:cstheme="minorHAnsi"/>
            <w:b w:val="0"/>
            <w:sz w:val="24"/>
            <w:szCs w:val="24"/>
          </w:rPr>
          <w:t>Î</w:t>
        </w:r>
        <w:r w:rsidRPr="000F49CF">
          <w:rPr>
            <w:rFonts w:asciiTheme="minorHAnsi" w:hAnsiTheme="minorHAnsi" w:cstheme="minorHAnsi"/>
            <w:b w:val="0"/>
            <w:sz w:val="24"/>
            <w:szCs w:val="24"/>
          </w:rPr>
          <w:t>n caz de suc</w:t>
        </w:r>
        <w:r w:rsidR="005E4494" w:rsidRPr="000F49CF">
          <w:rPr>
            <w:rFonts w:asciiTheme="minorHAnsi" w:hAnsiTheme="minorHAnsi" w:cstheme="minorHAnsi"/>
            <w:b w:val="0"/>
            <w:sz w:val="24"/>
            <w:szCs w:val="24"/>
          </w:rPr>
          <w:t xml:space="preserve">ces, proprietarul va fi notificat prin intermediul sistemulul de </w:t>
        </w:r>
        <w:r w:rsidR="005E4494" w:rsidRPr="000F49CF">
          <w:rPr>
            <w:rFonts w:asciiTheme="minorHAnsi" w:hAnsiTheme="minorHAnsi" w:cstheme="minorHAnsi"/>
            <w:b w:val="0"/>
            <w:i/>
            <w:sz w:val="24"/>
            <w:szCs w:val="24"/>
          </w:rPr>
          <w:t>Push Notification</w:t>
        </w:r>
        <w:r w:rsidR="005E4494" w:rsidRPr="000F49CF">
          <w:rPr>
            <w:rFonts w:asciiTheme="minorHAnsi" w:hAnsiTheme="minorHAnsi" w:cstheme="minorHAnsi"/>
            <w:b w:val="0"/>
            <w:sz w:val="24"/>
            <w:szCs w:val="24"/>
          </w:rPr>
          <w:t>.</w:t>
        </w:r>
      </w:ins>
    </w:p>
    <w:p w14:paraId="234D7E37" w14:textId="3A1E2BDB" w:rsidR="005E4494" w:rsidRDefault="005E4494" w:rsidP="003A2681">
      <w:pPr>
        <w:pStyle w:val="Bodytext20"/>
        <w:jc w:val="both"/>
        <w:rPr>
          <w:ins w:id="681" w:author="Alexandru Martinas" w:date="2018-06-26T14:32:00Z"/>
          <w:b w:val="0"/>
          <w:sz w:val="24"/>
          <w:szCs w:val="24"/>
        </w:rPr>
        <w:pPrChange w:id="682" w:author="Alexandru Martinas" w:date="2018-06-26T12:53:00Z">
          <w:pPr>
            <w:pStyle w:val="Heading1"/>
            <w:spacing w:line="360" w:lineRule="auto"/>
          </w:pPr>
        </w:pPrChange>
      </w:pPr>
    </w:p>
    <w:p w14:paraId="7703F8D7" w14:textId="7CF6E496" w:rsidR="005A7702" w:rsidRPr="005E4494" w:rsidRDefault="000F49CF" w:rsidP="003A2681">
      <w:pPr>
        <w:pStyle w:val="Bodytext20"/>
        <w:jc w:val="both"/>
        <w:rPr>
          <w:ins w:id="683" w:author="Alexandru Martinas" w:date="2018-06-25T23:19:00Z"/>
          <w:b w:val="0"/>
          <w:sz w:val="24"/>
          <w:szCs w:val="24"/>
          <w:rPrChange w:id="684" w:author="Alexandru Martinas" w:date="2018-06-26T14:19:00Z">
            <w:rPr>
              <w:ins w:id="685" w:author="Alexandru Martinas" w:date="2018-06-25T23:19:00Z"/>
              <w:lang w:val="ro-RO"/>
            </w:rPr>
          </w:rPrChange>
        </w:rPr>
        <w:pPrChange w:id="686" w:author="Alexandru Martinas" w:date="2018-06-26T12:53:00Z">
          <w:pPr>
            <w:pStyle w:val="Heading1"/>
            <w:spacing w:line="360" w:lineRule="auto"/>
          </w:pPr>
        </w:pPrChange>
      </w:pPr>
      <w:ins w:id="687" w:author="Alexandru Martinas" w:date="2018-06-26T14:29:00Z">
        <w:r>
          <w:rPr>
            <w:b w:val="0"/>
            <w:noProof/>
            <w:sz w:val="24"/>
            <w:szCs w:val="24"/>
          </w:rPr>
          <w:drawing>
            <wp:anchor distT="0" distB="0" distL="114300" distR="114300" simplePos="0" relativeHeight="251785728" behindDoc="0" locked="0" layoutInCell="1" allowOverlap="1" wp14:anchorId="55BBEFF4" wp14:editId="692E16D0">
              <wp:simplePos x="0" y="0"/>
              <wp:positionH relativeFrom="margin">
                <wp:align>center</wp:align>
              </wp:positionH>
              <wp:positionV relativeFrom="paragraph">
                <wp:posOffset>68847</wp:posOffset>
              </wp:positionV>
              <wp:extent cx="3857625" cy="3258185"/>
              <wp:effectExtent l="0" t="0" r="9525" b="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857625" cy="3258185"/>
                      </a:xfrm>
                      <a:prstGeom prst="rect">
                        <a:avLst/>
                      </a:prstGeom>
                      <a:noFill/>
                      <a:ln>
                        <a:noFill/>
                      </a:ln>
                    </pic:spPr>
                  </pic:pic>
                </a:graphicData>
              </a:graphic>
            </wp:anchor>
          </w:drawing>
        </w:r>
      </w:ins>
    </w:p>
    <w:p w14:paraId="18B87A63" w14:textId="1A6DAF9D" w:rsidR="00830AE4" w:rsidRDefault="00830AE4" w:rsidP="00830AE4">
      <w:pPr>
        <w:pStyle w:val="Bodytext20"/>
        <w:rPr>
          <w:ins w:id="688" w:author="Alexandru Martinas" w:date="2018-06-25T23:19:00Z"/>
          <w:lang w:val="ro-RO"/>
        </w:rPr>
        <w:pPrChange w:id="689" w:author="Alexandru Martinas" w:date="2018-06-25T23:19:00Z">
          <w:pPr>
            <w:pStyle w:val="Heading1"/>
            <w:spacing w:line="360" w:lineRule="auto"/>
          </w:pPr>
        </w:pPrChange>
      </w:pPr>
    </w:p>
    <w:p w14:paraId="783BEF12" w14:textId="0F28B359" w:rsidR="00830AE4" w:rsidRDefault="00830AE4" w:rsidP="00830AE4">
      <w:pPr>
        <w:pStyle w:val="Bodytext20"/>
        <w:rPr>
          <w:ins w:id="690" w:author="Alexandru Martinas" w:date="2018-06-25T23:19:00Z"/>
          <w:lang w:val="ro-RO"/>
        </w:rPr>
        <w:pPrChange w:id="691" w:author="Alexandru Martinas" w:date="2018-06-25T23:19:00Z">
          <w:pPr>
            <w:pStyle w:val="Heading1"/>
            <w:spacing w:line="360" w:lineRule="auto"/>
          </w:pPr>
        </w:pPrChange>
      </w:pPr>
    </w:p>
    <w:p w14:paraId="2E4F6DD7" w14:textId="1AECE2C7" w:rsidR="00830AE4" w:rsidRDefault="00830AE4" w:rsidP="00830AE4">
      <w:pPr>
        <w:pStyle w:val="Bodytext20"/>
        <w:rPr>
          <w:ins w:id="692" w:author="Alexandru Martinas" w:date="2018-06-25T23:19:00Z"/>
          <w:lang w:val="ro-RO"/>
        </w:rPr>
        <w:pPrChange w:id="693" w:author="Alexandru Martinas" w:date="2018-06-25T23:19:00Z">
          <w:pPr>
            <w:pStyle w:val="Heading1"/>
            <w:spacing w:line="360" w:lineRule="auto"/>
          </w:pPr>
        </w:pPrChange>
      </w:pPr>
    </w:p>
    <w:p w14:paraId="3835A4F3" w14:textId="3A5ABA5F" w:rsidR="00830AE4" w:rsidRDefault="00830AE4" w:rsidP="00830AE4">
      <w:pPr>
        <w:pStyle w:val="Bodytext20"/>
        <w:rPr>
          <w:ins w:id="694" w:author="Alexandru Martinas" w:date="2018-06-25T23:19:00Z"/>
          <w:lang w:val="ro-RO"/>
        </w:rPr>
        <w:pPrChange w:id="695" w:author="Alexandru Martinas" w:date="2018-06-25T23:19:00Z">
          <w:pPr>
            <w:pStyle w:val="Heading1"/>
            <w:spacing w:line="360" w:lineRule="auto"/>
          </w:pPr>
        </w:pPrChange>
      </w:pPr>
    </w:p>
    <w:p w14:paraId="7D05E1EE" w14:textId="7FAACDC3" w:rsidR="00830AE4" w:rsidRDefault="00830AE4" w:rsidP="00830AE4">
      <w:pPr>
        <w:pStyle w:val="Bodytext20"/>
        <w:rPr>
          <w:ins w:id="696" w:author="Alexandru Martinas" w:date="2018-06-25T23:19:00Z"/>
          <w:lang w:val="ro-RO"/>
        </w:rPr>
        <w:pPrChange w:id="697" w:author="Alexandru Martinas" w:date="2018-06-25T23:19:00Z">
          <w:pPr>
            <w:pStyle w:val="Heading1"/>
            <w:spacing w:line="360" w:lineRule="auto"/>
          </w:pPr>
        </w:pPrChange>
      </w:pPr>
    </w:p>
    <w:p w14:paraId="65B957A0" w14:textId="5FF60E51" w:rsidR="00830AE4" w:rsidRDefault="00830AE4" w:rsidP="00830AE4">
      <w:pPr>
        <w:pStyle w:val="Bodytext20"/>
        <w:rPr>
          <w:ins w:id="698" w:author="Alexandru Martinas" w:date="2018-06-25T23:19:00Z"/>
          <w:lang w:val="ro-RO"/>
        </w:rPr>
        <w:pPrChange w:id="699" w:author="Alexandru Martinas" w:date="2018-06-25T23:19:00Z">
          <w:pPr>
            <w:pStyle w:val="Heading1"/>
            <w:spacing w:line="360" w:lineRule="auto"/>
          </w:pPr>
        </w:pPrChange>
      </w:pPr>
    </w:p>
    <w:p w14:paraId="1263922F" w14:textId="7B9DF9FD" w:rsidR="00830AE4" w:rsidRDefault="00830AE4" w:rsidP="00830AE4">
      <w:pPr>
        <w:pStyle w:val="Bodytext20"/>
        <w:rPr>
          <w:ins w:id="700" w:author="Alexandru Martinas" w:date="2018-06-25T23:19:00Z"/>
          <w:lang w:val="ro-RO"/>
        </w:rPr>
        <w:pPrChange w:id="701" w:author="Alexandru Martinas" w:date="2018-06-25T23:19:00Z">
          <w:pPr>
            <w:pStyle w:val="Heading1"/>
            <w:spacing w:line="360" w:lineRule="auto"/>
          </w:pPr>
        </w:pPrChange>
      </w:pPr>
    </w:p>
    <w:p w14:paraId="10EBCE9F" w14:textId="4647C552" w:rsidR="00830AE4" w:rsidRDefault="00830AE4" w:rsidP="00830AE4">
      <w:pPr>
        <w:pStyle w:val="Bodytext20"/>
        <w:rPr>
          <w:ins w:id="702" w:author="Alexandru Martinas" w:date="2018-06-25T23:19:00Z"/>
          <w:lang w:val="ro-RO"/>
        </w:rPr>
        <w:pPrChange w:id="703" w:author="Alexandru Martinas" w:date="2018-06-25T23:19:00Z">
          <w:pPr>
            <w:pStyle w:val="Heading1"/>
            <w:spacing w:line="360" w:lineRule="auto"/>
          </w:pPr>
        </w:pPrChange>
      </w:pPr>
    </w:p>
    <w:p w14:paraId="4162706B" w14:textId="77777777" w:rsidR="00830AE4" w:rsidRDefault="00830AE4" w:rsidP="00830AE4">
      <w:pPr>
        <w:pStyle w:val="Bodytext20"/>
        <w:rPr>
          <w:ins w:id="704" w:author="Alexandru Martinas" w:date="2018-06-25T23:19:00Z"/>
          <w:lang w:val="ro-RO"/>
        </w:rPr>
        <w:pPrChange w:id="705" w:author="Alexandru Martinas" w:date="2018-06-25T23:19:00Z">
          <w:pPr>
            <w:pStyle w:val="Heading1"/>
            <w:spacing w:line="360" w:lineRule="auto"/>
          </w:pPr>
        </w:pPrChange>
      </w:pPr>
    </w:p>
    <w:p w14:paraId="787F9DB9" w14:textId="20203732" w:rsidR="00830AE4" w:rsidRDefault="00830AE4" w:rsidP="00830AE4">
      <w:pPr>
        <w:pStyle w:val="Bodytext20"/>
        <w:rPr>
          <w:ins w:id="706" w:author="Alexandru Martinas" w:date="2018-06-25T23:19:00Z"/>
          <w:lang w:val="ro-RO"/>
        </w:rPr>
        <w:pPrChange w:id="707" w:author="Alexandru Martinas" w:date="2018-06-25T23:19:00Z">
          <w:pPr>
            <w:pStyle w:val="Heading1"/>
            <w:spacing w:line="360" w:lineRule="auto"/>
          </w:pPr>
        </w:pPrChange>
      </w:pPr>
    </w:p>
    <w:p w14:paraId="52D2AEC7" w14:textId="7483365A" w:rsidR="00830AE4" w:rsidRDefault="00830AE4" w:rsidP="00830AE4">
      <w:pPr>
        <w:pStyle w:val="Bodytext20"/>
        <w:rPr>
          <w:ins w:id="708" w:author="Alexandru Martinas" w:date="2018-06-25T23:19:00Z"/>
          <w:lang w:val="ro-RO"/>
        </w:rPr>
        <w:pPrChange w:id="709" w:author="Alexandru Martinas" w:date="2018-06-25T23:19:00Z">
          <w:pPr>
            <w:pStyle w:val="Heading1"/>
            <w:spacing w:line="360" w:lineRule="auto"/>
          </w:pPr>
        </w:pPrChange>
      </w:pPr>
    </w:p>
    <w:p w14:paraId="7787E9C6" w14:textId="662A9D91" w:rsidR="00830AE4" w:rsidRDefault="00830AE4" w:rsidP="00830AE4">
      <w:pPr>
        <w:pStyle w:val="Bodytext20"/>
        <w:rPr>
          <w:ins w:id="710" w:author="Alexandru Martinas" w:date="2018-06-25T23:19:00Z"/>
          <w:lang w:val="ro-RO"/>
        </w:rPr>
        <w:pPrChange w:id="711" w:author="Alexandru Martinas" w:date="2018-06-25T23:19:00Z">
          <w:pPr>
            <w:pStyle w:val="Heading1"/>
            <w:spacing w:line="360" w:lineRule="auto"/>
          </w:pPr>
        </w:pPrChange>
      </w:pPr>
    </w:p>
    <w:p w14:paraId="342036D5" w14:textId="6D1D063A" w:rsidR="00830AE4" w:rsidRDefault="00830AE4" w:rsidP="00830AE4">
      <w:pPr>
        <w:pStyle w:val="Bodytext20"/>
        <w:rPr>
          <w:ins w:id="712" w:author="Alexandru Martinas" w:date="2018-06-25T23:19:00Z"/>
          <w:lang w:val="ro-RO"/>
        </w:rPr>
        <w:pPrChange w:id="713" w:author="Alexandru Martinas" w:date="2018-06-25T23:19:00Z">
          <w:pPr>
            <w:pStyle w:val="Heading1"/>
            <w:spacing w:line="360" w:lineRule="auto"/>
          </w:pPr>
        </w:pPrChange>
      </w:pPr>
    </w:p>
    <w:p w14:paraId="52E4646A" w14:textId="7304017E" w:rsidR="00830AE4" w:rsidRDefault="00830AE4" w:rsidP="00830AE4">
      <w:pPr>
        <w:pStyle w:val="Bodytext20"/>
        <w:rPr>
          <w:ins w:id="714" w:author="Alexandru Martinas" w:date="2018-06-25T23:19:00Z"/>
          <w:lang w:val="ro-RO"/>
        </w:rPr>
        <w:pPrChange w:id="715" w:author="Alexandru Martinas" w:date="2018-06-25T23:19:00Z">
          <w:pPr>
            <w:pStyle w:val="Heading1"/>
            <w:spacing w:line="360" w:lineRule="auto"/>
          </w:pPr>
        </w:pPrChange>
      </w:pPr>
    </w:p>
    <w:p w14:paraId="1EED2AF3" w14:textId="77777777" w:rsidR="00830AE4" w:rsidRDefault="00830AE4" w:rsidP="00830AE4">
      <w:pPr>
        <w:pStyle w:val="Bodytext20"/>
        <w:rPr>
          <w:ins w:id="716" w:author="Alexandru Martinas" w:date="2018-06-25T23:19:00Z"/>
          <w:lang w:val="ro-RO"/>
        </w:rPr>
        <w:pPrChange w:id="717" w:author="Alexandru Martinas" w:date="2018-06-25T23:19:00Z">
          <w:pPr>
            <w:pStyle w:val="Heading1"/>
            <w:spacing w:line="360" w:lineRule="auto"/>
          </w:pPr>
        </w:pPrChange>
      </w:pPr>
    </w:p>
    <w:p w14:paraId="12F72E9E" w14:textId="16A70471" w:rsidR="00830AE4" w:rsidRDefault="00830AE4" w:rsidP="00830AE4">
      <w:pPr>
        <w:pStyle w:val="Bodytext20"/>
        <w:rPr>
          <w:ins w:id="718" w:author="Alexandru Martinas" w:date="2018-06-25T23:19:00Z"/>
          <w:lang w:val="ro-RO"/>
        </w:rPr>
        <w:pPrChange w:id="719" w:author="Alexandru Martinas" w:date="2018-06-25T23:19:00Z">
          <w:pPr>
            <w:pStyle w:val="Heading1"/>
            <w:spacing w:line="360" w:lineRule="auto"/>
          </w:pPr>
        </w:pPrChange>
      </w:pPr>
    </w:p>
    <w:p w14:paraId="2958653C" w14:textId="77777777" w:rsidR="000F49CF" w:rsidRDefault="000F49CF" w:rsidP="000F49CF">
      <w:pPr>
        <w:pStyle w:val="Bodytext20"/>
        <w:ind w:firstLine="720"/>
        <w:jc w:val="both"/>
        <w:rPr>
          <w:rFonts w:asciiTheme="minorHAnsi" w:hAnsiTheme="minorHAnsi" w:cstheme="minorHAnsi"/>
          <w:b w:val="0"/>
          <w:sz w:val="24"/>
          <w:szCs w:val="24"/>
          <w:lang w:val="ro-RO"/>
        </w:rPr>
      </w:pPr>
    </w:p>
    <w:p w14:paraId="2FC41E4B" w14:textId="7045D301" w:rsidR="00830AE4" w:rsidRPr="000F49CF" w:rsidRDefault="005A7702" w:rsidP="000F49CF">
      <w:pPr>
        <w:pStyle w:val="Bodytext20"/>
        <w:spacing w:line="360" w:lineRule="auto"/>
        <w:ind w:firstLine="720"/>
        <w:jc w:val="both"/>
        <w:rPr>
          <w:ins w:id="720" w:author="Alexandru Martinas" w:date="2018-06-25T23:19:00Z"/>
          <w:rFonts w:asciiTheme="minorHAnsi" w:hAnsiTheme="minorHAnsi" w:cstheme="minorHAnsi"/>
          <w:b w:val="0"/>
          <w:sz w:val="24"/>
          <w:szCs w:val="24"/>
          <w:lang w:val="ro-RO"/>
          <w:rPrChange w:id="721" w:author="Alexandru Martinas" w:date="2018-06-26T14:38:00Z">
            <w:rPr>
              <w:ins w:id="722" w:author="Alexandru Martinas" w:date="2018-06-25T23:19:00Z"/>
              <w:lang w:val="ro-RO"/>
            </w:rPr>
          </w:rPrChange>
        </w:rPr>
        <w:pPrChange w:id="723" w:author="Alexandru Martinas" w:date="2018-06-26T14:41:00Z">
          <w:pPr>
            <w:pStyle w:val="Heading1"/>
            <w:spacing w:line="360" w:lineRule="auto"/>
          </w:pPr>
        </w:pPrChange>
      </w:pPr>
      <w:ins w:id="724" w:author="Alexandru Martinas" w:date="2018-06-26T14:38:00Z">
        <w:r w:rsidRPr="000F49CF">
          <w:rPr>
            <w:rFonts w:asciiTheme="minorHAnsi" w:hAnsiTheme="minorHAnsi" w:cstheme="minorHAnsi"/>
            <w:b w:val="0"/>
            <w:sz w:val="24"/>
            <w:szCs w:val="24"/>
            <w:lang w:val="ro-RO"/>
          </w:rPr>
          <w:t xml:space="preserve">Pe lângă </w:t>
        </w:r>
      </w:ins>
      <w:ins w:id="725" w:author="Alexandru Martinas" w:date="2018-06-26T14:39:00Z">
        <w:r w:rsidR="007F0B6C" w:rsidRPr="000F49CF">
          <w:rPr>
            <w:rFonts w:asciiTheme="minorHAnsi" w:hAnsiTheme="minorHAnsi" w:cstheme="minorHAnsi"/>
            <w:b w:val="0"/>
            <w:sz w:val="24"/>
            <w:szCs w:val="24"/>
            <w:lang w:val="ro-RO"/>
          </w:rPr>
          <w:t>asta, proprietarul își poate înregistra și alte dispozitive, poate vizualiza starea lor și defini alte reguli, în funcție de necesitățile lui, t</w:t>
        </w:r>
      </w:ins>
      <w:ins w:id="726" w:author="Alexandru Martinas" w:date="2018-06-26T14:41:00Z">
        <w:r w:rsidR="007F0B6C" w:rsidRPr="000F49CF">
          <w:rPr>
            <w:rFonts w:asciiTheme="minorHAnsi" w:hAnsiTheme="minorHAnsi" w:cstheme="minorHAnsi"/>
            <w:b w:val="0"/>
            <w:sz w:val="24"/>
            <w:szCs w:val="24"/>
            <w:lang w:val="ro-RO"/>
          </w:rPr>
          <w:t>oate acestea prin intermediul unei singure aplicații</w:t>
        </w:r>
      </w:ins>
      <w:ins w:id="727" w:author="Alexandru Martinas" w:date="2018-06-26T14:42:00Z">
        <w:r w:rsidR="007F0B6C" w:rsidRPr="000F49CF">
          <w:rPr>
            <w:rFonts w:asciiTheme="minorHAnsi" w:hAnsiTheme="minorHAnsi" w:cstheme="minorHAnsi"/>
            <w:b w:val="0"/>
            <w:sz w:val="24"/>
            <w:szCs w:val="24"/>
            <w:lang w:val="ro-RO"/>
          </w:rPr>
          <w:t>.</w:t>
        </w:r>
      </w:ins>
    </w:p>
    <w:p w14:paraId="11CAF43F" w14:textId="59B2269D" w:rsidR="00830AE4" w:rsidRDefault="00830AE4" w:rsidP="00830AE4">
      <w:pPr>
        <w:pStyle w:val="Bodytext20"/>
        <w:rPr>
          <w:ins w:id="728" w:author="Alexandru Martinas" w:date="2018-06-25T23:19:00Z"/>
          <w:lang w:val="ro-RO"/>
        </w:rPr>
        <w:pPrChange w:id="729" w:author="Alexandru Martinas" w:date="2018-06-25T23:19:00Z">
          <w:pPr>
            <w:pStyle w:val="Heading1"/>
            <w:spacing w:line="360" w:lineRule="auto"/>
          </w:pPr>
        </w:pPrChange>
      </w:pPr>
    </w:p>
    <w:p w14:paraId="3208D5ED" w14:textId="77777777" w:rsidR="00830AE4" w:rsidRDefault="00830AE4" w:rsidP="00830AE4">
      <w:pPr>
        <w:pStyle w:val="Bodytext20"/>
        <w:rPr>
          <w:ins w:id="730" w:author="Alexandru Martinas" w:date="2018-06-25T23:19:00Z"/>
          <w:lang w:val="ro-RO"/>
        </w:rPr>
        <w:pPrChange w:id="731" w:author="Alexandru Martinas" w:date="2018-06-25T23:19:00Z">
          <w:pPr>
            <w:pStyle w:val="Heading1"/>
            <w:spacing w:line="360" w:lineRule="auto"/>
          </w:pPr>
        </w:pPrChange>
      </w:pPr>
    </w:p>
    <w:p w14:paraId="2EBBC80D" w14:textId="77777777" w:rsidR="003A2681" w:rsidRDefault="003A2681" w:rsidP="00830AE4">
      <w:pPr>
        <w:pStyle w:val="Bodytext20"/>
        <w:rPr>
          <w:ins w:id="732" w:author="Alexandru Martinas" w:date="2018-06-25T23:19:00Z"/>
          <w:lang w:val="ro-RO"/>
        </w:rPr>
        <w:pPrChange w:id="733" w:author="Alexandru Martinas" w:date="2018-06-25T23:19:00Z">
          <w:pPr>
            <w:pStyle w:val="Heading1"/>
            <w:spacing w:line="360" w:lineRule="auto"/>
          </w:pPr>
        </w:pPrChange>
      </w:pPr>
    </w:p>
    <w:p w14:paraId="0120751D" w14:textId="11A43411" w:rsidR="0011695F" w:rsidDel="00830AE4" w:rsidRDefault="0011695F" w:rsidP="00830AE4">
      <w:pPr>
        <w:pStyle w:val="Bodytext20"/>
        <w:jc w:val="both"/>
        <w:rPr>
          <w:del w:id="734" w:author="Alexandru Martinas" w:date="2018-06-25T23:19:00Z"/>
          <w:lang w:val="ro-RO"/>
        </w:rPr>
        <w:pPrChange w:id="735" w:author="Alexandru Martinas" w:date="2018-06-25T23:19:00Z">
          <w:pPr>
            <w:pStyle w:val="Heading1"/>
          </w:pPr>
        </w:pPrChange>
      </w:pPr>
      <w:del w:id="736" w:author="Alexandru Martinas" w:date="2018-06-25T23:19:00Z">
        <w:r w:rsidDel="00830AE4">
          <w:rPr>
            <w:lang w:val="ro-RO"/>
          </w:rPr>
          <w:br w:type="page"/>
        </w:r>
      </w:del>
    </w:p>
    <w:p w14:paraId="4D2AAA03" w14:textId="715A01D2" w:rsidR="003C5BA2" w:rsidRDefault="007F0B6C" w:rsidP="00876005">
      <w:pPr>
        <w:pStyle w:val="Heading1"/>
        <w:spacing w:line="360" w:lineRule="auto"/>
        <w:rPr>
          <w:lang w:val="ro-RO"/>
        </w:rPr>
      </w:pPr>
      <w:bookmarkStart w:id="737" w:name="_Toc517825264"/>
      <w:ins w:id="738" w:author="Alexandru Martinas" w:date="2018-06-26T14:43:00Z">
        <w:r>
          <w:rPr>
            <w:lang w:val="ro-RO"/>
          </w:rPr>
          <w:t>7</w:t>
        </w:r>
      </w:ins>
      <w:del w:id="739" w:author="Alexandru Martinas" w:date="2018-06-26T14:43:00Z">
        <w:r w:rsidR="007036C6" w:rsidDel="007F0B6C">
          <w:rPr>
            <w:lang w:val="ro-RO"/>
          </w:rPr>
          <w:delText>6</w:delText>
        </w:r>
      </w:del>
      <w:r w:rsidR="003C5BA2">
        <w:rPr>
          <w:lang w:val="ro-RO"/>
        </w:rPr>
        <w:t>. Concluzii</w:t>
      </w:r>
      <w:bookmarkEnd w:id="737"/>
    </w:p>
    <w:p w14:paraId="4C0967BC" w14:textId="1FDD8585" w:rsidR="00321F8F" w:rsidRDefault="00321F8F" w:rsidP="00876005">
      <w:pPr>
        <w:spacing w:line="360" w:lineRule="auto"/>
        <w:rPr>
          <w:lang w:val="ro-RO"/>
        </w:rPr>
      </w:pPr>
      <w:r>
        <w:rPr>
          <w:lang w:val="ro-RO"/>
        </w:rPr>
        <w:tab/>
      </w:r>
    </w:p>
    <w:p w14:paraId="432F7D31" w14:textId="064CC756" w:rsidR="00F715B0" w:rsidRDefault="00321F8F" w:rsidP="00876005">
      <w:pPr>
        <w:spacing w:line="360" w:lineRule="auto"/>
        <w:ind w:left="720" w:hanging="720"/>
        <w:jc w:val="both"/>
        <w:rPr>
          <w:sz w:val="24"/>
          <w:szCs w:val="24"/>
          <w:lang w:val="ro-RO"/>
        </w:rPr>
      </w:pPr>
      <w:r>
        <w:rPr>
          <w:lang w:val="ro-RO"/>
        </w:rPr>
        <w:tab/>
      </w:r>
      <w:r w:rsidR="002519B0">
        <w:rPr>
          <w:lang w:val="ro-RO"/>
        </w:rPr>
        <w:tab/>
      </w:r>
      <w:r w:rsidR="00CC5522">
        <w:rPr>
          <w:lang w:val="ro-RO"/>
        </w:rPr>
        <w:t>„</w:t>
      </w:r>
      <w:r w:rsidR="00F715B0">
        <w:rPr>
          <w:i/>
          <w:sz w:val="24"/>
          <w:szCs w:val="24"/>
          <w:lang w:val="ro-RO"/>
        </w:rPr>
        <w:t>SmartCams</w:t>
      </w:r>
      <w:r w:rsidR="00CC5522">
        <w:rPr>
          <w:i/>
          <w:sz w:val="24"/>
          <w:szCs w:val="24"/>
          <w:lang w:val="ro-RO"/>
        </w:rPr>
        <w:t>”</w:t>
      </w:r>
      <w:r w:rsidR="00F715B0">
        <w:rPr>
          <w:i/>
          <w:sz w:val="24"/>
          <w:szCs w:val="24"/>
          <w:lang w:val="ro-RO"/>
        </w:rPr>
        <w:t xml:space="preserve"> </w:t>
      </w:r>
      <w:r w:rsidR="00F715B0">
        <w:rPr>
          <w:sz w:val="24"/>
          <w:szCs w:val="24"/>
          <w:lang w:val="ro-RO"/>
        </w:rPr>
        <w:t>a fost concepută pentru a automatiza interacțiunea dintre utilizatori si dispozitivele inteligente. Dorind ca această interacțiune să fie personalizată, în funcție de utilizatorul retelei de dispozitive, am conceput o soluție care să realizeze acest lucru, prin identificarea unică a utilizatorilor.</w:t>
      </w:r>
      <w:r w:rsidR="00B669C4">
        <w:rPr>
          <w:sz w:val="24"/>
          <w:szCs w:val="24"/>
          <w:lang w:val="ro-RO"/>
        </w:rPr>
        <w:t xml:space="preserve"> Pentru a realiza acest lucru, aplicația se foloseste de sistemul de supraveghere video a utilizatorului prin intermediul căruia</w:t>
      </w:r>
      <w:r w:rsidR="00F715B0">
        <w:rPr>
          <w:sz w:val="24"/>
          <w:szCs w:val="24"/>
          <w:lang w:val="ro-RO"/>
        </w:rPr>
        <w:t xml:space="preserve"> poate recunoaste</w:t>
      </w:r>
      <w:r w:rsidR="00B669C4">
        <w:rPr>
          <w:sz w:val="24"/>
          <w:szCs w:val="24"/>
          <w:lang w:val="ro-RO"/>
        </w:rPr>
        <w:t xml:space="preserve"> unic persoane si evenimente și adapta starea dispozitivelor conform situației.</w:t>
      </w:r>
    </w:p>
    <w:p w14:paraId="4A87ECE2" w14:textId="0D2DDAAD" w:rsidR="00B669C4" w:rsidRDefault="00B669C4" w:rsidP="00876005">
      <w:pPr>
        <w:spacing w:line="360" w:lineRule="auto"/>
        <w:ind w:left="720" w:hanging="720"/>
        <w:jc w:val="both"/>
        <w:rPr>
          <w:ins w:id="740" w:author="Alexandru Martinas" w:date="2018-06-25T15:18:00Z"/>
          <w:sz w:val="24"/>
          <w:szCs w:val="24"/>
          <w:lang w:val="ro-RO"/>
        </w:rPr>
      </w:pPr>
      <w:r>
        <w:rPr>
          <w:sz w:val="24"/>
          <w:szCs w:val="24"/>
          <w:lang w:val="ro-RO"/>
        </w:rPr>
        <w:tab/>
      </w:r>
      <w:commentRangeStart w:id="741"/>
      <w:r>
        <w:rPr>
          <w:sz w:val="24"/>
          <w:szCs w:val="24"/>
          <w:lang w:val="ro-RO"/>
        </w:rPr>
        <w:tab/>
        <w:t>Soluția finală este oferită utilizatorilor sub forma unei platforme web. Acest lucru face posibilă interacțiunea cu ut</w:t>
      </w:r>
      <w:r w:rsidR="00DC3526">
        <w:rPr>
          <w:sz w:val="24"/>
          <w:szCs w:val="24"/>
          <w:lang w:val="ro-RO"/>
        </w:rPr>
        <w:t xml:space="preserve">ilizatorul mult mai usoară, fără a depinde în mod special de locația acestuia. </w:t>
      </w:r>
      <w:r w:rsidR="00AA2044">
        <w:rPr>
          <w:sz w:val="24"/>
          <w:szCs w:val="24"/>
          <w:lang w:val="ro-RO"/>
        </w:rPr>
        <w:t>Pe lângă aceasta, sistemul de notificări pus la dispoziție oferă înformații cu privire la modificările din sistem, în timp real, chiar daca utilizatorul nu utilizează platforma la momentul respectiv.</w:t>
      </w:r>
      <w:del w:id="742" w:author="Alexandru Martinas" w:date="2018-06-25T15:18:00Z">
        <w:r w:rsidR="00AA2044" w:rsidDel="00C91BB4">
          <w:rPr>
            <w:sz w:val="24"/>
            <w:szCs w:val="24"/>
            <w:lang w:val="ro-RO"/>
          </w:rPr>
          <w:delText xml:space="preserve">  </w:delText>
        </w:r>
      </w:del>
      <w:r w:rsidR="007036C6">
        <w:rPr>
          <w:sz w:val="24"/>
          <w:szCs w:val="24"/>
          <w:lang w:val="ro-RO"/>
        </w:rPr>
        <w:t xml:space="preserve"> </w:t>
      </w:r>
      <w:commentRangeEnd w:id="741"/>
      <w:r w:rsidR="008D62CD">
        <w:rPr>
          <w:rStyle w:val="CommentReference"/>
        </w:rPr>
        <w:commentReference w:id="741"/>
      </w:r>
      <w:ins w:id="743" w:author="Alexandru Martinas" w:date="2018-06-25T15:18:00Z">
        <w:r w:rsidR="00C91BB4">
          <w:rPr>
            <w:sz w:val="24"/>
            <w:szCs w:val="24"/>
            <w:lang w:val="ro-RO"/>
          </w:rPr>
          <w:t xml:space="preserve">Acest lucru este posibil celor 2 modalități de notificare folosite, </w:t>
        </w:r>
        <w:r w:rsidR="00C91BB4">
          <w:rPr>
            <w:i/>
            <w:sz w:val="24"/>
            <w:szCs w:val="24"/>
            <w:lang w:val="ro-RO"/>
          </w:rPr>
          <w:t xml:space="preserve">Push Notification </w:t>
        </w:r>
        <w:r w:rsidR="00C91BB4">
          <w:rPr>
            <w:sz w:val="24"/>
            <w:szCs w:val="24"/>
            <w:lang w:val="ro-RO"/>
          </w:rPr>
          <w:t>și SMS.</w:t>
        </w:r>
      </w:ins>
    </w:p>
    <w:p w14:paraId="74CD76B9" w14:textId="017631F9" w:rsidR="00C91BB4" w:rsidRDefault="00C91BB4" w:rsidP="00C91BB4">
      <w:pPr>
        <w:spacing w:line="360" w:lineRule="auto"/>
        <w:ind w:left="720" w:hanging="720"/>
        <w:jc w:val="both"/>
        <w:rPr>
          <w:ins w:id="744" w:author="Alexandru Martinas" w:date="2018-06-25T15:18:00Z"/>
          <w:sz w:val="24"/>
          <w:szCs w:val="24"/>
          <w:lang w:val="ro-RO"/>
        </w:rPr>
      </w:pPr>
      <w:ins w:id="745" w:author="Alexandru Martinas" w:date="2018-06-25T15:18:00Z">
        <w:r>
          <w:rPr>
            <w:sz w:val="24"/>
            <w:szCs w:val="24"/>
            <w:lang w:val="ro-RO"/>
          </w:rPr>
          <w:tab/>
        </w:r>
        <w:r>
          <w:rPr>
            <w:sz w:val="24"/>
            <w:szCs w:val="24"/>
            <w:lang w:val="ro-RO"/>
          </w:rPr>
          <w:tab/>
          <w:t xml:space="preserve">Pentru automatizarea interacțiunii dintre utilizator și dispozitive, utilizatorul poate defini un set de reguli. Acesta poate alege ce actiuni se vor întreprinde la recunoasterea unei persoane sau a unui eveniment. De asemnea, poate seta un interval orar sau anumite zile în care regula să fie verificată. În cazul în care utilizatorul consideră că evenimentul recunoscut este de o importanță majoră, acesta poate seta o listă de persoane care să fie notificate prin SMS, sporind astfel șansa ca evenimentul să fie luat la cunostință de cineva. </w:t>
        </w:r>
      </w:ins>
    </w:p>
    <w:p w14:paraId="095080DC" w14:textId="77777777" w:rsidR="00C91BB4" w:rsidRDefault="00C91BB4" w:rsidP="00C91BB4">
      <w:pPr>
        <w:spacing w:line="360" w:lineRule="auto"/>
        <w:ind w:left="720" w:firstLine="720"/>
        <w:jc w:val="both"/>
        <w:rPr>
          <w:ins w:id="746" w:author="Alexandru Martinas" w:date="2018-06-25T15:18:00Z"/>
          <w:sz w:val="24"/>
          <w:szCs w:val="24"/>
          <w:lang w:val="ro-RO"/>
        </w:rPr>
      </w:pPr>
      <w:ins w:id="747" w:author="Alexandru Martinas" w:date="2018-06-25T15:18:00Z">
        <w:r>
          <w:rPr>
            <w:sz w:val="24"/>
            <w:szCs w:val="24"/>
            <w:lang w:val="ro-RO"/>
          </w:rPr>
          <w:t xml:space="preserve">Ca și direcție de dezvoltare pe viitor, am putea include niste algoritmi de învățare automată care să identifice diferite acțiuni frecvente ale utilizatorului și să îi propuna acestuia automatizarea actiunii prin crearea unei noi reguli. De </w:t>
        </w:r>
        <w:r>
          <w:rPr>
            <w:sz w:val="24"/>
            <w:szCs w:val="24"/>
            <w:lang w:val="ro-RO"/>
          </w:rPr>
          <w:lastRenderedPageBreak/>
          <w:t xml:space="preserve">asemenea, am putea include un factor suplimentar de autentificare care să sporească securitatea în cazul unor reguli vulnerabile. De exemplu, în cazul în care utilizatorul doreste deschiderea usii de la intrarea în locuință la recunoasterea feței sale, am putea valida suplimentar prezența acestuia prin conectarea lui la reteaua </w:t>
        </w:r>
        <w:r>
          <w:rPr>
            <w:i/>
            <w:sz w:val="24"/>
            <w:szCs w:val="24"/>
            <w:lang w:val="ro-RO"/>
          </w:rPr>
          <w:t>Wi-fi</w:t>
        </w:r>
        <w:r>
          <w:rPr>
            <w:sz w:val="24"/>
            <w:szCs w:val="24"/>
            <w:lang w:val="ro-RO"/>
          </w:rPr>
          <w:t xml:space="preserve"> a locuinței. Un alt lucru pe care ar trebui să-l luăm în calcul pe viitor este posibilitatea adăugarii de etichete personalizate. Momentan, etichetele recunoscute de sistem sunt limitate (e.g knife, animal). Pentru a putea permite crearea de reguli cât mai complexe și personalizate nevoilor utilizatorilor, am putea permite acestuia să-și înregistreze propriile etichete care să fie recunoscute de camerele de supraveghere. </w:t>
        </w:r>
      </w:ins>
    </w:p>
    <w:p w14:paraId="706C2FE4" w14:textId="77777777" w:rsidR="00C91BB4" w:rsidRPr="0065666C" w:rsidRDefault="00C91BB4" w:rsidP="00C91BB4">
      <w:pPr>
        <w:spacing w:line="360" w:lineRule="auto"/>
        <w:ind w:left="720" w:firstLine="720"/>
        <w:jc w:val="both"/>
        <w:rPr>
          <w:ins w:id="748" w:author="Alexandru Martinas" w:date="2018-06-25T15:18:00Z"/>
          <w:sz w:val="24"/>
          <w:szCs w:val="24"/>
          <w:lang w:val="ro-RO"/>
        </w:rPr>
      </w:pPr>
      <w:ins w:id="749" w:author="Alexandru Martinas" w:date="2018-06-25T15:18:00Z">
        <w:r>
          <w:rPr>
            <w:sz w:val="24"/>
            <w:szCs w:val="24"/>
            <w:lang w:val="ro-RO"/>
          </w:rPr>
          <w:t xml:space="preserve">Pe lângă asta, ar mai fi cresterea tipurilor de dispozitive care pot fi înregistrate în cadrul platformei. Momentan acestea sunt limitate de starea </w:t>
        </w:r>
        <w:r>
          <w:rPr>
            <w:i/>
            <w:sz w:val="24"/>
            <w:szCs w:val="24"/>
            <w:lang w:val="ro-RO"/>
          </w:rPr>
          <w:t>open-close</w:t>
        </w:r>
        <w:r>
          <w:rPr>
            <w:sz w:val="24"/>
            <w:szCs w:val="24"/>
            <w:lang w:val="ro-RO"/>
          </w:rPr>
          <w:t xml:space="preserve"> aleasă pentru cazul general. Pentru a putea include mai multe dispozitive ar trebui să putem recunoaste mai multe stări. Pentru ca acest lucru să fie posibil, aplicația a fost structurată pe module pentru ca modificările să fie cât mai puține și cât mai usor de realizat.</w:t>
        </w:r>
      </w:ins>
    </w:p>
    <w:p w14:paraId="5438CABC" w14:textId="21C6764D" w:rsidR="00C91BB4" w:rsidRDefault="00C91BB4" w:rsidP="00876005">
      <w:pPr>
        <w:spacing w:line="360" w:lineRule="auto"/>
        <w:ind w:left="720" w:hanging="720"/>
        <w:jc w:val="both"/>
        <w:rPr>
          <w:sz w:val="24"/>
          <w:szCs w:val="24"/>
          <w:lang w:val="ro-RO"/>
        </w:rPr>
      </w:pPr>
    </w:p>
    <w:p w14:paraId="5455DB15" w14:textId="77777777" w:rsidR="00221FF5" w:rsidRDefault="00221FF5" w:rsidP="00876005">
      <w:pPr>
        <w:spacing w:line="360" w:lineRule="auto"/>
        <w:ind w:left="720" w:hanging="720"/>
        <w:jc w:val="both"/>
        <w:rPr>
          <w:sz w:val="24"/>
          <w:szCs w:val="24"/>
          <w:lang w:val="ro-RO"/>
        </w:rPr>
      </w:pPr>
    </w:p>
    <w:p w14:paraId="28F1959B" w14:textId="77777777" w:rsidR="007036C6" w:rsidRDefault="007036C6" w:rsidP="00876005">
      <w:pPr>
        <w:spacing w:line="360" w:lineRule="auto"/>
        <w:ind w:left="720" w:hanging="720"/>
        <w:jc w:val="both"/>
        <w:rPr>
          <w:sz w:val="24"/>
          <w:szCs w:val="24"/>
          <w:lang w:val="ro-RO"/>
        </w:rPr>
      </w:pPr>
    </w:p>
    <w:p w14:paraId="57053645" w14:textId="77777777" w:rsidR="007036C6" w:rsidRDefault="007036C6" w:rsidP="00876005">
      <w:pPr>
        <w:spacing w:line="360" w:lineRule="auto"/>
        <w:ind w:left="720" w:hanging="720"/>
        <w:jc w:val="both"/>
        <w:rPr>
          <w:sz w:val="24"/>
          <w:szCs w:val="24"/>
          <w:lang w:val="ro-RO"/>
        </w:rPr>
      </w:pPr>
    </w:p>
    <w:p w14:paraId="7DFFE288" w14:textId="77777777" w:rsidR="007036C6" w:rsidRDefault="007036C6" w:rsidP="00876005">
      <w:pPr>
        <w:spacing w:line="360" w:lineRule="auto"/>
        <w:ind w:left="720" w:hanging="720"/>
        <w:jc w:val="both"/>
        <w:rPr>
          <w:sz w:val="24"/>
          <w:szCs w:val="24"/>
          <w:lang w:val="ro-RO"/>
        </w:rPr>
      </w:pPr>
    </w:p>
    <w:p w14:paraId="5CA28A11" w14:textId="77777777" w:rsidR="007036C6" w:rsidRDefault="007036C6" w:rsidP="00876005">
      <w:pPr>
        <w:spacing w:line="360" w:lineRule="auto"/>
        <w:ind w:left="720" w:hanging="720"/>
        <w:jc w:val="both"/>
        <w:rPr>
          <w:sz w:val="24"/>
          <w:szCs w:val="24"/>
          <w:lang w:val="ro-RO"/>
        </w:rPr>
      </w:pPr>
    </w:p>
    <w:p w14:paraId="6297A862" w14:textId="77777777" w:rsidR="007036C6" w:rsidRDefault="007036C6" w:rsidP="00876005">
      <w:pPr>
        <w:spacing w:line="360" w:lineRule="auto"/>
        <w:ind w:left="720" w:hanging="720"/>
        <w:jc w:val="both"/>
        <w:rPr>
          <w:sz w:val="24"/>
          <w:szCs w:val="24"/>
          <w:lang w:val="ro-RO"/>
        </w:rPr>
      </w:pPr>
    </w:p>
    <w:p w14:paraId="6F239B41" w14:textId="77777777" w:rsidR="007036C6" w:rsidRDefault="007036C6" w:rsidP="00876005">
      <w:pPr>
        <w:spacing w:line="360" w:lineRule="auto"/>
        <w:ind w:left="720" w:hanging="720"/>
        <w:jc w:val="both"/>
        <w:rPr>
          <w:sz w:val="24"/>
          <w:szCs w:val="24"/>
          <w:lang w:val="ro-RO"/>
        </w:rPr>
      </w:pPr>
    </w:p>
    <w:p w14:paraId="4407FCC8" w14:textId="77777777" w:rsidR="007036C6" w:rsidRDefault="007036C6" w:rsidP="00876005">
      <w:pPr>
        <w:spacing w:line="360" w:lineRule="auto"/>
        <w:ind w:left="720" w:hanging="720"/>
        <w:jc w:val="both"/>
        <w:rPr>
          <w:sz w:val="24"/>
          <w:szCs w:val="24"/>
          <w:lang w:val="ro-RO"/>
        </w:rPr>
      </w:pPr>
    </w:p>
    <w:p w14:paraId="01795B5A" w14:textId="77777777" w:rsidR="007036C6" w:rsidRDefault="007036C6" w:rsidP="00876005">
      <w:pPr>
        <w:spacing w:line="360" w:lineRule="auto"/>
        <w:ind w:left="720" w:hanging="720"/>
        <w:jc w:val="both"/>
        <w:rPr>
          <w:ins w:id="750" w:author="Alexandru Martinas" w:date="2018-06-25T16:20:00Z"/>
          <w:sz w:val="24"/>
          <w:szCs w:val="24"/>
          <w:lang w:val="ro-RO"/>
        </w:rPr>
      </w:pPr>
    </w:p>
    <w:p w14:paraId="6EB120B1" w14:textId="77777777" w:rsidR="00252A5D" w:rsidRPr="00A33684" w:rsidRDefault="00252A5D" w:rsidP="00876005">
      <w:pPr>
        <w:spacing w:line="360" w:lineRule="auto"/>
        <w:ind w:left="720" w:hanging="720"/>
        <w:jc w:val="both"/>
        <w:rPr>
          <w:sz w:val="24"/>
          <w:szCs w:val="24"/>
          <w:lang w:val="ro-RO"/>
        </w:rPr>
      </w:pPr>
    </w:p>
    <w:p w14:paraId="2B73EC1B" w14:textId="1B45E846" w:rsidR="00904148" w:rsidRDefault="007F0B6C" w:rsidP="00876005">
      <w:pPr>
        <w:pStyle w:val="Heading1"/>
        <w:spacing w:line="360" w:lineRule="auto"/>
        <w:rPr>
          <w:lang w:val="ro-RO"/>
        </w:rPr>
      </w:pPr>
      <w:bookmarkStart w:id="751" w:name="_Toc517825265"/>
      <w:ins w:id="752" w:author="Alexandru Martinas" w:date="2018-06-26T14:44:00Z">
        <w:r>
          <w:rPr>
            <w:lang w:val="ro-RO"/>
          </w:rPr>
          <w:t>8</w:t>
        </w:r>
      </w:ins>
      <w:del w:id="753" w:author="Alexandru Martinas" w:date="2018-06-26T14:44:00Z">
        <w:r w:rsidR="007036C6" w:rsidDel="007F0B6C">
          <w:rPr>
            <w:lang w:val="ro-RO"/>
          </w:rPr>
          <w:delText>7</w:delText>
        </w:r>
      </w:del>
      <w:r w:rsidR="003C5BA2">
        <w:rPr>
          <w:lang w:val="ro-RO"/>
        </w:rPr>
        <w:t>.</w:t>
      </w:r>
      <w:commentRangeStart w:id="754"/>
      <w:r w:rsidR="003C5BA2">
        <w:rPr>
          <w:lang w:val="ro-RO"/>
        </w:rPr>
        <w:t xml:space="preserve"> Bibliografie</w:t>
      </w:r>
      <w:commentRangeEnd w:id="754"/>
      <w:r w:rsidR="00F953F5">
        <w:rPr>
          <w:rStyle w:val="CommentReference"/>
          <w:rFonts w:asciiTheme="minorHAnsi" w:eastAsiaTheme="minorHAnsi" w:hAnsiTheme="minorHAnsi" w:cstheme="minorBidi"/>
          <w:color w:val="auto"/>
        </w:rPr>
        <w:commentReference w:id="754"/>
      </w:r>
      <w:bookmarkEnd w:id="751"/>
    </w:p>
    <w:p w14:paraId="01F989A3" w14:textId="77777777" w:rsidR="004C7937" w:rsidRDefault="004C7937" w:rsidP="00876005">
      <w:pPr>
        <w:spacing w:line="360" w:lineRule="auto"/>
        <w:rPr>
          <w:lang w:val="ro-RO"/>
        </w:rPr>
      </w:pPr>
    </w:p>
    <w:p w14:paraId="5D21F353" w14:textId="77777777" w:rsidR="004C7937" w:rsidRPr="004C7937" w:rsidRDefault="004C7937" w:rsidP="00876005">
      <w:pPr>
        <w:spacing w:line="360" w:lineRule="auto"/>
        <w:rPr>
          <w:lang w:val="ro-RO"/>
        </w:rPr>
      </w:pPr>
    </w:p>
    <w:p w14:paraId="7E76EC20" w14:textId="77777777" w:rsidR="009C19A8" w:rsidRDefault="009C19A8" w:rsidP="00876005">
      <w:pPr>
        <w:spacing w:line="360" w:lineRule="auto"/>
        <w:rPr>
          <w:lang w:val="ro-RO"/>
        </w:rPr>
      </w:pPr>
    </w:p>
    <w:p w14:paraId="2B57773E" w14:textId="2D7EB87F" w:rsidR="003E5704" w:rsidRDefault="009B1BD3" w:rsidP="00876005">
      <w:pPr>
        <w:spacing w:line="360" w:lineRule="auto"/>
        <w:jc w:val="both"/>
        <w:rPr>
          <w:sz w:val="24"/>
          <w:lang w:val="ro-RO"/>
        </w:rPr>
      </w:pPr>
      <w:r>
        <w:rPr>
          <w:sz w:val="24"/>
          <w:lang w:val="ro-RO"/>
        </w:rPr>
        <w:t>[</w:t>
      </w:r>
      <w:r w:rsidR="003E5704" w:rsidRPr="003E5704">
        <w:rPr>
          <w:sz w:val="24"/>
          <w:lang w:val="ro-RO"/>
        </w:rPr>
        <w:t xml:space="preserve">1] </w:t>
      </w:r>
      <w:r w:rsidR="004C7937" w:rsidRPr="004C7937">
        <w:rPr>
          <w:sz w:val="24"/>
          <w:lang w:val="ro-RO"/>
        </w:rPr>
        <w:t>Friedemann Mattern and Christian Floerkemeier</w:t>
      </w:r>
      <w:r w:rsidR="004C7937">
        <w:rPr>
          <w:sz w:val="24"/>
          <w:lang w:val="ro-RO"/>
        </w:rPr>
        <w:t xml:space="preserve">, </w:t>
      </w:r>
      <w:r w:rsidR="004C7937" w:rsidRPr="007732E2">
        <w:rPr>
          <w:rStyle w:val="author"/>
          <w:sz w:val="24"/>
          <w:szCs w:val="24"/>
          <w:lang w:val="ro-RO"/>
        </w:rPr>
        <w:t>,,</w:t>
      </w:r>
      <w:r w:rsidR="004C7937">
        <w:rPr>
          <w:i/>
          <w:sz w:val="24"/>
          <w:szCs w:val="24"/>
          <w:lang w:val="ro-RO"/>
        </w:rPr>
        <w:t>From the Internet of Computers to the Internet of things</w:t>
      </w:r>
      <w:r w:rsidR="004C7937" w:rsidRPr="007732E2">
        <w:rPr>
          <w:sz w:val="24"/>
          <w:szCs w:val="24"/>
          <w:lang w:val="ro-RO"/>
        </w:rPr>
        <w:t>”</w:t>
      </w:r>
      <w:r w:rsidR="004C7937">
        <w:rPr>
          <w:sz w:val="24"/>
          <w:szCs w:val="24"/>
          <w:lang w:val="ro-RO"/>
        </w:rPr>
        <w:t xml:space="preserve">, </w:t>
      </w:r>
      <w:r w:rsidR="00F3223F" w:rsidRPr="00F3223F">
        <w:rPr>
          <w:sz w:val="24"/>
          <w:szCs w:val="24"/>
          <w:lang w:val="ro-RO"/>
        </w:rPr>
        <w:t>Distributed Systems Group, Institute for Pervasive Computing, ETH Zurich</w:t>
      </w:r>
      <w:r w:rsidR="00F3223F">
        <w:rPr>
          <w:sz w:val="24"/>
          <w:szCs w:val="24"/>
          <w:lang w:val="ro-RO"/>
        </w:rPr>
        <w:t xml:space="preserve">, 2010, ISBN </w:t>
      </w:r>
      <w:r w:rsidR="00F3223F">
        <w:rPr>
          <w:rFonts w:ascii="Helvetica" w:hAnsi="Helvetica" w:cs="Helvetica"/>
          <w:color w:val="333333"/>
          <w:spacing w:val="4"/>
          <w:sz w:val="21"/>
          <w:szCs w:val="21"/>
          <w:shd w:val="clear" w:color="auto" w:fill="FCFCFC"/>
        </w:rPr>
        <w:t>978-3-642-17226-7</w:t>
      </w:r>
    </w:p>
    <w:p w14:paraId="057EFF0A" w14:textId="7C20453A" w:rsidR="00CC790F" w:rsidRDefault="009B1BD3" w:rsidP="00876005">
      <w:pPr>
        <w:spacing w:line="360" w:lineRule="auto"/>
        <w:jc w:val="both"/>
        <w:rPr>
          <w:sz w:val="24"/>
          <w:lang w:val="ro-RO"/>
        </w:rPr>
      </w:pPr>
      <w:r>
        <w:rPr>
          <w:sz w:val="24"/>
          <w:lang w:val="ro-RO"/>
        </w:rPr>
        <w:t>[</w:t>
      </w:r>
      <w:r w:rsidR="00DA558C">
        <w:rPr>
          <w:sz w:val="24"/>
          <w:lang w:val="ro-RO"/>
        </w:rPr>
        <w:t>2] O. Vermesan, P. Friess, P. Guillemin, H. Sundmaeker, et al., „</w:t>
      </w:r>
      <w:r w:rsidR="00DA558C" w:rsidRPr="00754134">
        <w:rPr>
          <w:i/>
          <w:sz w:val="24"/>
          <w:lang w:val="ro-RO"/>
        </w:rPr>
        <w:t>Internet of Things Strategic Research Agenda</w:t>
      </w:r>
      <w:r w:rsidR="00DA558C">
        <w:rPr>
          <w:sz w:val="24"/>
          <w:lang w:val="ro-RO"/>
        </w:rPr>
        <w:t>”, Chapter 2 in Internet of Things – Global Technological and Societal Trends, River Publisher, 2011, ISBN 978-87-92329-67-7</w:t>
      </w:r>
    </w:p>
    <w:p w14:paraId="0ED0B283" w14:textId="2A6D7796" w:rsidR="00483F8C" w:rsidRDefault="00F3223F" w:rsidP="00876005">
      <w:pPr>
        <w:spacing w:line="360" w:lineRule="auto"/>
        <w:jc w:val="both"/>
        <w:rPr>
          <w:rStyle w:val="author"/>
          <w:sz w:val="24"/>
          <w:szCs w:val="24"/>
          <w:lang w:val="ro-RO"/>
        </w:rPr>
      </w:pPr>
      <w:r>
        <w:rPr>
          <w:sz w:val="24"/>
          <w:lang w:val="ro-RO"/>
        </w:rPr>
        <w:t xml:space="preserve">[3] video cameras: </w:t>
      </w:r>
      <w:r w:rsidRPr="00F3223F">
        <w:rPr>
          <w:sz w:val="24"/>
          <w:lang w:val="ro-RO"/>
        </w:rPr>
        <w:t>https://www</w:t>
      </w:r>
      <w:r>
        <w:rPr>
          <w:sz w:val="24"/>
          <w:lang w:val="ro-RO"/>
        </w:rPr>
        <w:t>.spy-shop.ro/</w:t>
      </w:r>
      <w:r>
        <w:rPr>
          <w:rStyle w:val="author"/>
          <w:sz w:val="24"/>
          <w:szCs w:val="24"/>
          <w:lang w:val="ro-RO"/>
        </w:rPr>
        <w:t xml:space="preserve"> </w:t>
      </w:r>
    </w:p>
    <w:p w14:paraId="1F8DC5A4" w14:textId="74A12724" w:rsidR="00D5381C" w:rsidRDefault="00D5381C" w:rsidP="00876005">
      <w:pPr>
        <w:spacing w:line="360" w:lineRule="auto"/>
        <w:jc w:val="both"/>
        <w:rPr>
          <w:rStyle w:val="author"/>
          <w:sz w:val="24"/>
          <w:szCs w:val="24"/>
          <w:lang w:val="ro-RO"/>
        </w:rPr>
      </w:pPr>
      <w:r>
        <w:rPr>
          <w:rStyle w:val="author"/>
          <w:sz w:val="24"/>
          <w:szCs w:val="24"/>
          <w:lang w:val="ro-RO"/>
        </w:rPr>
        <w:t xml:space="preserve">[4] </w:t>
      </w:r>
      <w:r w:rsidR="00703798">
        <w:rPr>
          <w:rStyle w:val="author"/>
          <w:sz w:val="24"/>
          <w:szCs w:val="24"/>
          <w:lang w:val="ro-RO"/>
        </w:rPr>
        <w:t xml:space="preserve">* * * The Django book, </w:t>
      </w:r>
      <w:hyperlink r:id="rId36" w:history="1">
        <w:r w:rsidR="0002400C" w:rsidRPr="00D50A51">
          <w:rPr>
            <w:rStyle w:val="Hyperlink"/>
            <w:sz w:val="24"/>
            <w:szCs w:val="24"/>
            <w:lang w:val="ro-RO"/>
          </w:rPr>
          <w:t>https://djangobook.com/</w:t>
        </w:r>
      </w:hyperlink>
    </w:p>
    <w:p w14:paraId="705C2A73" w14:textId="1763169F" w:rsidR="0002400C" w:rsidRDefault="0002400C" w:rsidP="00876005">
      <w:pPr>
        <w:spacing w:line="360" w:lineRule="auto"/>
        <w:jc w:val="both"/>
        <w:rPr>
          <w:rStyle w:val="author"/>
          <w:sz w:val="24"/>
          <w:szCs w:val="24"/>
          <w:lang w:val="ro-RO"/>
        </w:rPr>
      </w:pPr>
      <w:r>
        <w:rPr>
          <w:rStyle w:val="author"/>
          <w:sz w:val="24"/>
          <w:szCs w:val="24"/>
          <w:lang w:val="ro-RO"/>
        </w:rPr>
        <w:t xml:space="preserve">[5] * * *Top 10 websites built with Django, </w:t>
      </w:r>
      <w:hyperlink r:id="rId37" w:history="1">
        <w:r w:rsidR="00E538E3" w:rsidRPr="00D50A51">
          <w:rPr>
            <w:rStyle w:val="Hyperlink"/>
            <w:sz w:val="24"/>
            <w:szCs w:val="24"/>
            <w:lang w:val="ro-RO"/>
          </w:rPr>
          <w:t>https://www.linkedin.com/pulse/top-10-sites-built-django-framework-vladimir-bogdanov/</w:t>
        </w:r>
      </w:hyperlink>
    </w:p>
    <w:p w14:paraId="05EF678D" w14:textId="4E0658B9" w:rsidR="00E538E3" w:rsidRDefault="003856CA" w:rsidP="00876005">
      <w:pPr>
        <w:spacing w:line="360" w:lineRule="auto"/>
        <w:jc w:val="both"/>
        <w:rPr>
          <w:rStyle w:val="author"/>
          <w:sz w:val="24"/>
          <w:szCs w:val="24"/>
          <w:lang w:val="ro-RO"/>
        </w:rPr>
      </w:pPr>
      <w:r>
        <w:rPr>
          <w:rStyle w:val="author"/>
          <w:sz w:val="24"/>
          <w:szCs w:val="24"/>
          <w:lang w:val="ro-RO"/>
        </w:rPr>
        <w:t>[6] * * * why-django</w:t>
      </w:r>
      <w:r w:rsidR="00E538E3">
        <w:rPr>
          <w:rStyle w:val="author"/>
          <w:sz w:val="24"/>
          <w:szCs w:val="24"/>
          <w:lang w:val="ro-RO"/>
        </w:rPr>
        <w:t xml:space="preserve">, </w:t>
      </w:r>
      <w:hyperlink r:id="rId38" w:history="1">
        <w:r w:rsidRPr="00D50A51">
          <w:rPr>
            <w:rStyle w:val="Hyperlink"/>
            <w:sz w:val="24"/>
            <w:szCs w:val="24"/>
            <w:lang w:val="ro-RO"/>
          </w:rPr>
          <w:t>https://djangobook.com/tutorials/why-django/</w:t>
        </w:r>
      </w:hyperlink>
    </w:p>
    <w:p w14:paraId="727DEC30" w14:textId="3A1B6A9D" w:rsidR="003856CA" w:rsidRDefault="003856CA" w:rsidP="00876005">
      <w:pPr>
        <w:spacing w:line="360" w:lineRule="auto"/>
        <w:jc w:val="both"/>
        <w:rPr>
          <w:rStyle w:val="author"/>
          <w:sz w:val="24"/>
          <w:szCs w:val="24"/>
        </w:rPr>
      </w:pPr>
      <w:r>
        <w:rPr>
          <w:rStyle w:val="author"/>
          <w:sz w:val="24"/>
          <w:szCs w:val="24"/>
        </w:rPr>
        <w:t xml:space="preserve">[7] * * * about-aws, </w:t>
      </w:r>
      <w:hyperlink r:id="rId39" w:history="1">
        <w:r w:rsidRPr="00D50A51">
          <w:rPr>
            <w:rStyle w:val="Hyperlink"/>
            <w:sz w:val="24"/>
            <w:szCs w:val="24"/>
          </w:rPr>
          <w:t>https://aws.amazon.com/about-aws/</w:t>
        </w:r>
      </w:hyperlink>
    </w:p>
    <w:p w14:paraId="2F9654B8" w14:textId="156D0318" w:rsidR="00931B80" w:rsidRDefault="00931B80" w:rsidP="00876005">
      <w:pPr>
        <w:spacing w:line="360" w:lineRule="auto"/>
        <w:jc w:val="both"/>
        <w:rPr>
          <w:rStyle w:val="author"/>
          <w:sz w:val="24"/>
          <w:szCs w:val="24"/>
        </w:rPr>
      </w:pPr>
      <w:r>
        <w:rPr>
          <w:rStyle w:val="author"/>
          <w:sz w:val="24"/>
          <w:szCs w:val="24"/>
        </w:rPr>
        <w:t xml:space="preserve">[8] * * * AWS pricing, </w:t>
      </w:r>
      <w:hyperlink r:id="rId40" w:history="1">
        <w:r w:rsidR="00CB3242" w:rsidRPr="00D50A51">
          <w:rPr>
            <w:rStyle w:val="Hyperlink"/>
            <w:sz w:val="24"/>
            <w:szCs w:val="24"/>
          </w:rPr>
          <w:t>https://aws.amazon.com/pricing/</w:t>
        </w:r>
      </w:hyperlink>
    </w:p>
    <w:p w14:paraId="6994CD08" w14:textId="2E5FDB97" w:rsidR="00CB3242" w:rsidRDefault="00CB3242" w:rsidP="00876005">
      <w:pPr>
        <w:spacing w:line="360" w:lineRule="auto"/>
        <w:jc w:val="both"/>
        <w:rPr>
          <w:rStyle w:val="author"/>
          <w:sz w:val="24"/>
          <w:szCs w:val="24"/>
        </w:rPr>
      </w:pPr>
      <w:r>
        <w:rPr>
          <w:rStyle w:val="author"/>
          <w:sz w:val="24"/>
          <w:szCs w:val="24"/>
        </w:rPr>
        <w:t xml:space="preserve">[9] * * * AWS S3, </w:t>
      </w:r>
      <w:hyperlink r:id="rId41" w:history="1">
        <w:r w:rsidR="00F0086E" w:rsidRPr="00D50A51">
          <w:rPr>
            <w:rStyle w:val="Hyperlink"/>
            <w:sz w:val="24"/>
            <w:szCs w:val="24"/>
          </w:rPr>
          <w:t>https://aws.amazon.com/s3/</w:t>
        </w:r>
      </w:hyperlink>
    </w:p>
    <w:p w14:paraId="6EF646BF" w14:textId="5FE58EBF" w:rsidR="00D74185" w:rsidRDefault="00D74185" w:rsidP="00876005">
      <w:pPr>
        <w:spacing w:line="360" w:lineRule="auto"/>
        <w:jc w:val="both"/>
        <w:rPr>
          <w:rStyle w:val="author"/>
          <w:sz w:val="24"/>
          <w:szCs w:val="24"/>
        </w:rPr>
      </w:pPr>
      <w:r>
        <w:rPr>
          <w:rStyle w:val="author"/>
          <w:sz w:val="24"/>
          <w:szCs w:val="24"/>
        </w:rPr>
        <w:t xml:space="preserve">[10] * * * Amazon Rekognition, </w:t>
      </w:r>
      <w:r w:rsidRPr="00D74185">
        <w:rPr>
          <w:rStyle w:val="author"/>
          <w:sz w:val="24"/>
          <w:szCs w:val="24"/>
        </w:rPr>
        <w:t>https://aws.amazon.com/rekognition/</w:t>
      </w:r>
    </w:p>
    <w:p w14:paraId="6178FFE5" w14:textId="455D9E70" w:rsidR="00252A5D" w:rsidRPr="00252A5D" w:rsidRDefault="00D74185" w:rsidP="00252A5D">
      <w:pPr>
        <w:rPr>
          <w:ins w:id="755" w:author="Alexandru Martinas" w:date="2018-06-25T16:21:00Z"/>
          <w:sz w:val="24"/>
          <w:szCs w:val="24"/>
          <w:rPrChange w:id="756" w:author="Alexandru Martinas" w:date="2018-06-25T16:21:00Z">
            <w:rPr>
              <w:ins w:id="757" w:author="Alexandru Martinas" w:date="2018-06-25T16:21:00Z"/>
            </w:rPr>
          </w:rPrChange>
        </w:rPr>
        <w:pPrChange w:id="758" w:author="Alexandru Martinas" w:date="2018-06-25T16:21:00Z">
          <w:pPr>
            <w:pStyle w:val="Heading1"/>
            <w:shd w:val="clear" w:color="auto" w:fill="FFFFFF"/>
            <w:spacing w:before="0"/>
            <w:ind w:left="-39"/>
          </w:pPr>
        </w:pPrChange>
      </w:pPr>
      <w:r w:rsidRPr="005A6458">
        <w:rPr>
          <w:rStyle w:val="author"/>
          <w:sz w:val="24"/>
          <w:szCs w:val="24"/>
        </w:rPr>
        <w:t>[11</w:t>
      </w:r>
      <w:ins w:id="759" w:author="Alexandru Martinas" w:date="2018-06-25T16:21:00Z">
        <w:r w:rsidR="00252A5D">
          <w:rPr>
            <w:rStyle w:val="author"/>
            <w:sz w:val="24"/>
            <w:szCs w:val="24"/>
          </w:rPr>
          <w:t xml:space="preserve">] </w:t>
        </w:r>
      </w:ins>
      <w:r w:rsidR="008072EF" w:rsidRPr="005A6458">
        <w:rPr>
          <w:rStyle w:val="author"/>
          <w:sz w:val="24"/>
          <w:szCs w:val="24"/>
        </w:rPr>
        <w:t xml:space="preserve">* * * </w:t>
      </w:r>
      <w:ins w:id="760" w:author="Alexandru Martinas" w:date="2018-06-25T16:21:00Z">
        <w:r w:rsidR="00252A5D" w:rsidRPr="00252A5D">
          <w:rPr>
            <w:sz w:val="24"/>
            <w:szCs w:val="24"/>
            <w:rPrChange w:id="761" w:author="Alexandru Martinas" w:date="2018-06-25T16:21:00Z">
              <w:rPr/>
            </w:rPrChange>
          </w:rPr>
          <w:t>We compared the 3 best image analysis API’s — here’s what we learned</w:t>
        </w:r>
      </w:ins>
    </w:p>
    <w:p w14:paraId="0A65FB2C" w14:textId="49AF345F" w:rsidR="00F0086E" w:rsidRDefault="00F0086E" w:rsidP="00876005">
      <w:pPr>
        <w:spacing w:line="360" w:lineRule="auto"/>
        <w:rPr>
          <w:rStyle w:val="author"/>
          <w:sz w:val="24"/>
          <w:szCs w:val="24"/>
        </w:rPr>
      </w:pPr>
      <w:commentRangeStart w:id="762"/>
      <w:del w:id="763" w:author="Alexandru Martinas" w:date="2018-06-25T16:21:00Z">
        <w:r w:rsidRPr="00F0086E" w:rsidDel="00252A5D">
          <w:rPr>
            <w:rStyle w:val="author"/>
            <w:sz w:val="24"/>
            <w:szCs w:val="24"/>
          </w:rPr>
          <w:delText>we-compared-the-3-best-image-analysis-apis-here-s-what-we-learned</w:delText>
        </w:r>
        <w:r w:rsidDel="00252A5D">
          <w:rPr>
            <w:rStyle w:val="author"/>
            <w:sz w:val="24"/>
            <w:szCs w:val="24"/>
          </w:rPr>
          <w:delText xml:space="preserve"> </w:delText>
        </w:r>
        <w:commentRangeEnd w:id="762"/>
        <w:r w:rsidR="00DE5AA1" w:rsidDel="00252A5D">
          <w:rPr>
            <w:rStyle w:val="CommentReference"/>
          </w:rPr>
          <w:commentReference w:id="762"/>
        </w:r>
      </w:del>
      <w:hyperlink r:id="rId42" w:history="1">
        <w:r w:rsidR="008072EF" w:rsidRPr="00D50A51">
          <w:rPr>
            <w:rStyle w:val="Hyperlink"/>
            <w:sz w:val="24"/>
            <w:szCs w:val="24"/>
          </w:rPr>
          <w:t>https://engineering.musefind.com/we-com</w:t>
        </w:r>
        <w:r w:rsidR="008072EF" w:rsidRPr="00D50A51">
          <w:rPr>
            <w:rStyle w:val="Hyperlink"/>
            <w:sz w:val="24"/>
            <w:szCs w:val="24"/>
          </w:rPr>
          <w:t>p</w:t>
        </w:r>
        <w:r w:rsidR="008072EF" w:rsidRPr="00D50A51">
          <w:rPr>
            <w:rStyle w:val="Hyperlink"/>
            <w:sz w:val="24"/>
            <w:szCs w:val="24"/>
          </w:rPr>
          <w:t>ared-the-3-best-image-analysis-apis-here-s-what-we-learned-2d54cff5ae62</w:t>
        </w:r>
      </w:hyperlink>
    </w:p>
    <w:p w14:paraId="76A61D95" w14:textId="77777777" w:rsidR="00281C4B" w:rsidRDefault="008072EF">
      <w:pPr>
        <w:spacing w:line="360" w:lineRule="auto"/>
        <w:rPr>
          <w:ins w:id="764" w:author="Sabin Buraga" w:date="2018-06-25T14:57:00Z"/>
          <w:rStyle w:val="author"/>
          <w:sz w:val="24"/>
          <w:szCs w:val="24"/>
        </w:rPr>
        <w:pPrChange w:id="765" w:author="Sabin Buraga" w:date="2018-06-25T14:57:00Z">
          <w:pPr>
            <w:spacing w:after="120" w:line="360" w:lineRule="auto"/>
            <w:jc w:val="both"/>
          </w:pPr>
        </w:pPrChange>
      </w:pPr>
      <w:r>
        <w:rPr>
          <w:rStyle w:val="author"/>
          <w:sz w:val="24"/>
          <w:szCs w:val="24"/>
        </w:rPr>
        <w:lastRenderedPageBreak/>
        <w:t xml:space="preserve">[12] * * *Amazon SNS, </w:t>
      </w:r>
      <w:r w:rsidRPr="008072EF">
        <w:rPr>
          <w:rStyle w:val="author"/>
          <w:sz w:val="24"/>
          <w:szCs w:val="24"/>
        </w:rPr>
        <w:t>https://aws.amazon.com/sns/</w:t>
      </w:r>
      <w:del w:id="766" w:author="Sabin Buraga" w:date="2018-06-25T14:57:00Z">
        <w:r w:rsidRPr="008072EF" w:rsidDel="00281C4B">
          <w:rPr>
            <w:rStyle w:val="author"/>
            <w:sz w:val="24"/>
            <w:szCs w:val="24"/>
          </w:rPr>
          <w:delText>?sc_channel=PS&amp;sc_campaign=acquisition_RO&amp;sc_publishe</w:delText>
        </w:r>
      </w:del>
    </w:p>
    <w:p w14:paraId="3DE0C50D" w14:textId="5D973910" w:rsidR="008072EF" w:rsidDel="00281C4B" w:rsidRDefault="00281C4B" w:rsidP="00252A5D">
      <w:pPr>
        <w:spacing w:line="360" w:lineRule="auto"/>
        <w:jc w:val="both"/>
        <w:rPr>
          <w:del w:id="767" w:author="Sabin Buraga" w:date="2018-06-25T14:57:00Z"/>
          <w:rStyle w:val="author"/>
          <w:sz w:val="24"/>
          <w:szCs w:val="24"/>
        </w:rPr>
        <w:pPrChange w:id="768" w:author="Alexandru Martinas" w:date="2018-06-25T16:26:00Z">
          <w:pPr>
            <w:spacing w:line="360" w:lineRule="auto"/>
          </w:pPr>
        </w:pPrChange>
      </w:pPr>
      <w:ins w:id="769" w:author="Sabin Buraga" w:date="2018-06-25T14:57:00Z">
        <w:r>
          <w:rPr>
            <w:rStyle w:val="author"/>
            <w:sz w:val="24"/>
            <w:szCs w:val="24"/>
          </w:rPr>
          <w:t>[</w:t>
        </w:r>
      </w:ins>
      <w:del w:id="770" w:author="Sabin Buraga" w:date="2018-06-25T14:57:00Z">
        <w:r w:rsidR="008072EF" w:rsidRPr="008072EF" w:rsidDel="00281C4B">
          <w:rPr>
            <w:rStyle w:val="author"/>
            <w:sz w:val="24"/>
            <w:szCs w:val="24"/>
          </w:rPr>
          <w:delText>r=google&amp;sc_medium=sns_b&amp;sc_content=sns_e&amp;sc_detail=amazon%20sns&amp;sc_category=sns&amp;sc_segment=186380503823&amp;sc_matchtype=e&amp;sc_country=RO&amp;s_kwcid=AL!4422!3!186380503823!e!!g!!amazon%20sns&amp;ef_id=WhWxOAAAAHHguhpF:20180620111654:s</w:delText>
        </w:r>
      </w:del>
    </w:p>
    <w:p w14:paraId="16322C27" w14:textId="2871CB6B" w:rsidR="003F3D39" w:rsidRPr="003F3D39" w:rsidRDefault="00EE38C6" w:rsidP="00252A5D">
      <w:pPr>
        <w:spacing w:line="360" w:lineRule="auto"/>
        <w:jc w:val="both"/>
        <w:rPr>
          <w:sz w:val="24"/>
          <w:szCs w:val="24"/>
          <w:lang w:val="ro-RO"/>
        </w:rPr>
        <w:pPrChange w:id="771" w:author="Alexandru Martinas" w:date="2018-06-25T16:26:00Z">
          <w:pPr>
            <w:spacing w:after="120" w:line="360" w:lineRule="auto"/>
            <w:jc w:val="both"/>
          </w:pPr>
        </w:pPrChange>
      </w:pPr>
      <w:del w:id="772" w:author="Sabin Buraga" w:date="2018-06-25T14:57:00Z">
        <w:r w:rsidDel="00281C4B">
          <w:rPr>
            <w:sz w:val="24"/>
            <w:szCs w:val="24"/>
            <w:lang w:val="ro-RO"/>
          </w:rPr>
          <w:delText xml:space="preserve"> [</w:delText>
        </w:r>
      </w:del>
      <w:r>
        <w:rPr>
          <w:sz w:val="24"/>
          <w:szCs w:val="24"/>
          <w:lang w:val="ro-RO"/>
        </w:rPr>
        <w:t>13</w:t>
      </w:r>
      <w:r w:rsidR="0065558C">
        <w:rPr>
          <w:sz w:val="24"/>
          <w:szCs w:val="24"/>
          <w:lang w:val="ro-RO"/>
        </w:rPr>
        <w:t>]</w:t>
      </w:r>
      <w:r w:rsidR="003F3D39" w:rsidRPr="00F6086A">
        <w:rPr>
          <w:sz w:val="24"/>
          <w:szCs w:val="24"/>
          <w:lang w:val="ro-RO"/>
        </w:rPr>
        <w:t xml:space="preserve"> * * *,</w:t>
      </w:r>
      <w:r w:rsidR="00DA36D6">
        <w:rPr>
          <w:sz w:val="24"/>
          <w:szCs w:val="24"/>
          <w:lang w:val="ro-RO"/>
        </w:rPr>
        <w:t xml:space="preserve"> </w:t>
      </w:r>
      <w:r w:rsidR="00DA36D6" w:rsidRPr="00DA36D6">
        <w:rPr>
          <w:i/>
          <w:sz w:val="24"/>
          <w:szCs w:val="24"/>
          <w:lang w:val="ro-RO"/>
        </w:rPr>
        <w:t>Push Notifications Explained:</w:t>
      </w:r>
      <w:r w:rsidR="003F3D39" w:rsidRPr="00F6086A">
        <w:rPr>
          <w:sz w:val="24"/>
          <w:szCs w:val="24"/>
          <w:lang w:val="ro-RO"/>
        </w:rPr>
        <w:t xml:space="preserve"> https://www.urbanairship.c</w:t>
      </w:r>
      <w:r w:rsidR="003F3D39">
        <w:rPr>
          <w:sz w:val="24"/>
          <w:szCs w:val="24"/>
          <w:lang w:val="ro-RO"/>
        </w:rPr>
        <w:t>om/push-notifications-explained</w:t>
      </w:r>
    </w:p>
    <w:p w14:paraId="2E860FB3" w14:textId="40F30969" w:rsidR="009728F1" w:rsidRDefault="00EE38C6" w:rsidP="00252A5D">
      <w:pPr>
        <w:spacing w:after="120" w:line="360" w:lineRule="auto"/>
        <w:jc w:val="both"/>
        <w:rPr>
          <w:sz w:val="24"/>
          <w:szCs w:val="24"/>
          <w:lang w:val="ro-RO"/>
        </w:rPr>
        <w:pPrChange w:id="773" w:author="Alexandru Martinas" w:date="2018-06-25T16:26:00Z">
          <w:pPr>
            <w:spacing w:after="120" w:line="360" w:lineRule="auto"/>
          </w:pPr>
        </w:pPrChange>
      </w:pPr>
      <w:r>
        <w:rPr>
          <w:sz w:val="24"/>
          <w:szCs w:val="24"/>
          <w:lang w:val="ro-RO"/>
        </w:rPr>
        <w:t>[14</w:t>
      </w:r>
      <w:r w:rsidR="0065558C">
        <w:rPr>
          <w:sz w:val="24"/>
          <w:szCs w:val="24"/>
          <w:lang w:val="ro-RO"/>
        </w:rPr>
        <w:t>]</w:t>
      </w:r>
      <w:r w:rsidR="00B8293D">
        <w:rPr>
          <w:sz w:val="24"/>
          <w:szCs w:val="24"/>
          <w:lang w:val="ro-RO"/>
        </w:rPr>
        <w:t xml:space="preserve"> * * *</w:t>
      </w:r>
      <w:r w:rsidR="00D44B66">
        <w:rPr>
          <w:sz w:val="24"/>
          <w:szCs w:val="24"/>
          <w:lang w:val="ro-RO"/>
        </w:rPr>
        <w:t xml:space="preserve">Sequence diagrams </w:t>
      </w:r>
      <w:r w:rsidR="00B8293D">
        <w:rPr>
          <w:sz w:val="24"/>
          <w:szCs w:val="24"/>
          <w:lang w:val="ro-RO"/>
        </w:rPr>
        <w:t>,</w:t>
      </w:r>
      <w:r w:rsidR="00D44B66">
        <w:rPr>
          <w:sz w:val="24"/>
          <w:szCs w:val="24"/>
          <w:lang w:val="ro-RO"/>
        </w:rPr>
        <w:t xml:space="preserve"> </w:t>
      </w:r>
      <w:r w:rsidR="00C91BB4">
        <w:fldChar w:fldCharType="begin"/>
      </w:r>
      <w:r w:rsidR="00C91BB4">
        <w:instrText xml:space="preserve"> HYPERLINK "https://sequencediagram.org/" </w:instrText>
      </w:r>
      <w:r w:rsidR="00C91BB4">
        <w:fldChar w:fldCharType="separate"/>
      </w:r>
      <w:r w:rsidR="00E826BC" w:rsidRPr="00701FF5">
        <w:rPr>
          <w:rStyle w:val="Hyperlink"/>
          <w:sz w:val="24"/>
          <w:szCs w:val="24"/>
          <w:lang w:val="ro-RO"/>
        </w:rPr>
        <w:t>https://sequencediagram.org/</w:t>
      </w:r>
      <w:r w:rsidR="00C91BB4">
        <w:rPr>
          <w:rStyle w:val="Hyperlink"/>
          <w:sz w:val="24"/>
          <w:szCs w:val="24"/>
          <w:lang w:val="ro-RO"/>
        </w:rPr>
        <w:fldChar w:fldCharType="end"/>
      </w:r>
    </w:p>
    <w:p w14:paraId="0DA345AC" w14:textId="77777777" w:rsidR="00252A5D" w:rsidRPr="00252A5D" w:rsidRDefault="00E826BC" w:rsidP="00252A5D">
      <w:pPr>
        <w:jc w:val="both"/>
        <w:rPr>
          <w:ins w:id="774" w:author="Alexandru Martinas" w:date="2018-06-25T16:24:00Z"/>
          <w:sz w:val="24"/>
          <w:szCs w:val="24"/>
          <w:rPrChange w:id="775" w:author="Alexandru Martinas" w:date="2018-06-25T16:25:00Z">
            <w:rPr>
              <w:ins w:id="776" w:author="Alexandru Martinas" w:date="2018-06-25T16:24:00Z"/>
            </w:rPr>
          </w:rPrChange>
        </w:rPr>
        <w:pPrChange w:id="777" w:author="Alexandru Martinas" w:date="2018-06-25T16:26:00Z">
          <w:pPr>
            <w:pStyle w:val="Heading1"/>
            <w:spacing w:before="0" w:after="375"/>
            <w:textAlignment w:val="baseline"/>
          </w:pPr>
        </w:pPrChange>
      </w:pPr>
      <w:r w:rsidRPr="005A6458">
        <w:rPr>
          <w:sz w:val="24"/>
          <w:szCs w:val="24"/>
          <w:lang w:val="ro-RO"/>
        </w:rPr>
        <w:t xml:space="preserve">[15] </w:t>
      </w:r>
      <w:commentRangeStart w:id="778"/>
      <w:r w:rsidRPr="005A6458">
        <w:rPr>
          <w:sz w:val="24"/>
          <w:szCs w:val="24"/>
          <w:lang w:val="ro-RO"/>
        </w:rPr>
        <w:t xml:space="preserve">* * * </w:t>
      </w:r>
      <w:ins w:id="779" w:author="Alexandru Martinas" w:date="2018-06-25T16:24:00Z">
        <w:r w:rsidR="00252A5D" w:rsidRPr="00252A5D">
          <w:rPr>
            <w:sz w:val="24"/>
            <w:szCs w:val="24"/>
            <w:rPrChange w:id="780" w:author="Alexandru Martinas" w:date="2018-06-25T16:25:00Z">
              <w:rPr/>
            </w:rPrChange>
          </w:rPr>
          <w:t>MySQL 8.0 Reference Manual</w:t>
        </w:r>
      </w:ins>
    </w:p>
    <w:p w14:paraId="0616AAB1" w14:textId="38FE44D4" w:rsidR="00252A5D" w:rsidRDefault="00E826BC" w:rsidP="00252A5D">
      <w:pPr>
        <w:spacing w:after="120" w:line="360" w:lineRule="auto"/>
        <w:jc w:val="both"/>
        <w:rPr>
          <w:ins w:id="781" w:author="Alexandru Martinas" w:date="2018-06-25T16:24:00Z"/>
          <w:sz w:val="24"/>
          <w:szCs w:val="24"/>
          <w:lang w:val="ro-RO"/>
        </w:rPr>
        <w:pPrChange w:id="782" w:author="Alexandru Martinas" w:date="2018-06-25T16:26:00Z">
          <w:pPr>
            <w:pStyle w:val="Heading1"/>
            <w:shd w:val="clear" w:color="auto" w:fill="FFFFFF"/>
            <w:spacing w:before="0" w:after="375"/>
            <w:textAlignment w:val="baseline"/>
          </w:pPr>
        </w:pPrChange>
      </w:pPr>
      <w:del w:id="783" w:author="Alexandru Martinas" w:date="2018-06-25T16:24:00Z">
        <w:r w:rsidRPr="00E826BC" w:rsidDel="00252A5D">
          <w:rPr>
            <w:sz w:val="24"/>
            <w:szCs w:val="24"/>
            <w:lang w:val="ro-RO"/>
          </w:rPr>
          <w:delText>8-major-advantages-of-using-mysql</w:delText>
        </w:r>
        <w:r w:rsidDel="00252A5D">
          <w:rPr>
            <w:sz w:val="24"/>
            <w:szCs w:val="24"/>
            <w:lang w:val="ro-RO"/>
          </w:rPr>
          <w:delText xml:space="preserve"> </w:delText>
        </w:r>
      </w:del>
      <w:r>
        <w:rPr>
          <w:sz w:val="24"/>
          <w:szCs w:val="24"/>
          <w:lang w:val="ro-RO"/>
        </w:rPr>
        <w:t xml:space="preserve">, </w:t>
      </w:r>
      <w:commentRangeEnd w:id="778"/>
      <w:ins w:id="784" w:author="Alexandru Martinas" w:date="2018-06-25T16:24:00Z">
        <w:r w:rsidR="00252A5D">
          <w:rPr>
            <w:sz w:val="24"/>
            <w:szCs w:val="24"/>
            <w:lang w:val="ro-RO"/>
          </w:rPr>
          <w:fldChar w:fldCharType="begin"/>
        </w:r>
        <w:r w:rsidR="00252A5D">
          <w:rPr>
            <w:sz w:val="24"/>
            <w:szCs w:val="24"/>
            <w:lang w:val="ro-RO"/>
          </w:rPr>
          <w:instrText xml:space="preserve"> HYPERLINK "</w:instrText>
        </w:r>
        <w:r w:rsidR="00252A5D" w:rsidRPr="00252A5D">
          <w:rPr>
            <w:sz w:val="24"/>
            <w:szCs w:val="24"/>
            <w:lang w:val="ro-RO"/>
          </w:rPr>
          <w:instrText>https://dev.mysql.com/doc/refman/8.0/en/</w:instrText>
        </w:r>
        <w:r w:rsidR="00252A5D">
          <w:rPr>
            <w:sz w:val="24"/>
            <w:szCs w:val="24"/>
            <w:lang w:val="ro-RO"/>
          </w:rPr>
          <w:instrText xml:space="preserve">" </w:instrText>
        </w:r>
        <w:r w:rsidR="00252A5D">
          <w:rPr>
            <w:sz w:val="24"/>
            <w:szCs w:val="24"/>
            <w:lang w:val="ro-RO"/>
          </w:rPr>
          <w:fldChar w:fldCharType="separate"/>
        </w:r>
        <w:r w:rsidR="00252A5D" w:rsidRPr="00701FF5">
          <w:rPr>
            <w:rStyle w:val="Hyperlink"/>
            <w:sz w:val="24"/>
            <w:szCs w:val="24"/>
            <w:lang w:val="ro-RO"/>
          </w:rPr>
          <w:t>https://dev.mysql.com/doc/refman/8.0/en/</w:t>
        </w:r>
        <w:r w:rsidR="00252A5D">
          <w:rPr>
            <w:sz w:val="24"/>
            <w:szCs w:val="24"/>
            <w:lang w:val="ro-RO"/>
          </w:rPr>
          <w:fldChar w:fldCharType="end"/>
        </w:r>
      </w:ins>
      <w:del w:id="785" w:author="Alexandru Martinas" w:date="2018-06-25T16:24:00Z">
        <w:r w:rsidR="00281C4B" w:rsidDel="00252A5D">
          <w:rPr>
            <w:rStyle w:val="CommentReference"/>
          </w:rPr>
          <w:commentReference w:id="778"/>
        </w:r>
      </w:del>
    </w:p>
    <w:p w14:paraId="3394095A" w14:textId="2B39F288" w:rsidR="00252A5D" w:rsidRDefault="00252A5D" w:rsidP="005A6458">
      <w:pPr>
        <w:spacing w:after="120" w:line="360" w:lineRule="auto"/>
        <w:rPr>
          <w:ins w:id="786" w:author="Alexandru Martinas" w:date="2018-06-25T16:27:00Z"/>
          <w:sz w:val="24"/>
          <w:szCs w:val="24"/>
          <w:lang w:val="ro-RO"/>
        </w:rPr>
      </w:pPr>
      <w:ins w:id="787" w:author="Alexandru Martinas" w:date="2018-06-25T16:23:00Z">
        <w:r w:rsidRPr="005A6458">
          <w:rPr>
            <w:sz w:val="24"/>
            <w:szCs w:val="24"/>
            <w:lang w:val="ro-RO"/>
          </w:rPr>
          <w:t>[</w:t>
        </w:r>
        <w:r w:rsidRPr="00252A5D">
          <w:rPr>
            <w:sz w:val="24"/>
            <w:szCs w:val="24"/>
            <w:rPrChange w:id="788" w:author="Alexandru Martinas" w:date="2018-06-25T16:24:00Z">
              <w:rPr>
                <w:sz w:val="24"/>
                <w:szCs w:val="24"/>
                <w:lang w:val="ro-RO"/>
              </w:rPr>
            </w:rPrChange>
          </w:rPr>
          <w:t xml:space="preserve">16] * * * </w:t>
        </w:r>
        <w:r w:rsidRPr="00252A5D">
          <w:rPr>
            <w:sz w:val="24"/>
            <w:szCs w:val="24"/>
            <w:rPrChange w:id="789" w:author="Alexandru Martinas" w:date="2018-06-25T16:24:00Z">
              <w:rPr>
                <w:rFonts w:ascii="Arial" w:hAnsi="Arial" w:cs="Arial"/>
                <w:b/>
                <w:bCs/>
                <w:color w:val="555555"/>
                <w:sz w:val="53"/>
                <w:szCs w:val="53"/>
              </w:rPr>
            </w:rPrChange>
          </w:rPr>
          <w:t>MySQL Connector/Python Developer Guide</w:t>
        </w:r>
        <w:r>
          <w:rPr>
            <w:sz w:val="24"/>
            <w:szCs w:val="24"/>
            <w:lang w:val="ro-RO"/>
          </w:rPr>
          <w:t xml:space="preserve">, </w:t>
        </w:r>
      </w:ins>
      <w:ins w:id="790" w:author="Alexandru Martinas" w:date="2018-06-25T16:27:00Z">
        <w:r>
          <w:rPr>
            <w:sz w:val="24"/>
            <w:szCs w:val="24"/>
            <w:lang w:val="ro-RO"/>
          </w:rPr>
          <w:fldChar w:fldCharType="begin"/>
        </w:r>
        <w:r>
          <w:rPr>
            <w:sz w:val="24"/>
            <w:szCs w:val="24"/>
            <w:lang w:val="ro-RO"/>
          </w:rPr>
          <w:instrText xml:space="preserve"> HYPERLINK "</w:instrText>
        </w:r>
      </w:ins>
      <w:ins w:id="791" w:author="Alexandru Martinas" w:date="2018-06-25T16:23:00Z">
        <w:r w:rsidRPr="00252A5D">
          <w:rPr>
            <w:sz w:val="24"/>
            <w:szCs w:val="24"/>
            <w:lang w:val="ro-RO"/>
          </w:rPr>
          <w:instrText>https://dev.mysql.com/doc/connector-python/en/</w:instrText>
        </w:r>
      </w:ins>
      <w:ins w:id="792" w:author="Alexandru Martinas" w:date="2018-06-25T16:27:00Z">
        <w:r>
          <w:rPr>
            <w:sz w:val="24"/>
            <w:szCs w:val="24"/>
            <w:lang w:val="ro-RO"/>
          </w:rPr>
          <w:instrText xml:space="preserve">" </w:instrText>
        </w:r>
        <w:r>
          <w:rPr>
            <w:sz w:val="24"/>
            <w:szCs w:val="24"/>
            <w:lang w:val="ro-RO"/>
          </w:rPr>
          <w:fldChar w:fldCharType="separate"/>
        </w:r>
      </w:ins>
      <w:ins w:id="793" w:author="Alexandru Martinas" w:date="2018-06-25T16:23:00Z">
        <w:r w:rsidRPr="00701FF5">
          <w:rPr>
            <w:rStyle w:val="Hyperlink"/>
            <w:sz w:val="24"/>
            <w:szCs w:val="24"/>
            <w:lang w:val="ro-RO"/>
          </w:rPr>
          <w:t>https://dev.mysql.com/doc/connector-python/en/</w:t>
        </w:r>
      </w:ins>
      <w:ins w:id="794" w:author="Alexandru Martinas" w:date="2018-06-25T16:27:00Z">
        <w:r>
          <w:rPr>
            <w:sz w:val="24"/>
            <w:szCs w:val="24"/>
            <w:lang w:val="ro-RO"/>
          </w:rPr>
          <w:fldChar w:fldCharType="end"/>
        </w:r>
      </w:ins>
    </w:p>
    <w:p w14:paraId="2B2AB287" w14:textId="1404DCA3" w:rsidR="00252A5D" w:rsidRPr="00EB1E5C" w:rsidRDefault="00252A5D" w:rsidP="00252A5D">
      <w:pPr>
        <w:jc w:val="both"/>
        <w:rPr>
          <w:ins w:id="795" w:author="Alexandru Martinas" w:date="2018-06-25T16:27:00Z"/>
          <w:i/>
          <w:sz w:val="24"/>
          <w:lang w:val="ro-RO"/>
        </w:rPr>
      </w:pPr>
      <w:ins w:id="796" w:author="Alexandru Martinas" w:date="2018-06-25T16:27:00Z">
        <w:r>
          <w:rPr>
            <w:sz w:val="24"/>
            <w:lang w:val="ro-RO"/>
          </w:rPr>
          <w:t>[17] Sabin Buraga , „</w:t>
        </w:r>
        <w:r>
          <w:rPr>
            <w:i/>
            <w:sz w:val="24"/>
            <w:lang w:val="ro-RO"/>
          </w:rPr>
          <w:t>Cursurile</w:t>
        </w:r>
        <w:r w:rsidRPr="0099610F">
          <w:rPr>
            <w:i/>
            <w:sz w:val="24"/>
            <w:lang w:val="ro-RO"/>
          </w:rPr>
          <w:t xml:space="preserve"> de Tehnologii Web</w:t>
        </w:r>
        <w:r>
          <w:rPr>
            <w:i/>
            <w:sz w:val="24"/>
            <w:lang w:val="ro-RO"/>
          </w:rPr>
          <w:t xml:space="preserve"> </w:t>
        </w:r>
        <w:r w:rsidRPr="00EB1E5C">
          <w:rPr>
            <w:i/>
            <w:sz w:val="24"/>
            <w:lang w:val="ro-RO"/>
          </w:rPr>
          <w:t xml:space="preserve"> și </w:t>
        </w:r>
        <w:r>
          <w:rPr>
            <w:i/>
            <w:sz w:val="24"/>
            <w:lang w:val="ro-RO"/>
          </w:rPr>
          <w:t xml:space="preserve"> </w:t>
        </w:r>
        <w:r w:rsidRPr="00EB1E5C">
          <w:rPr>
            <w:i/>
            <w:sz w:val="24"/>
            <w:lang w:val="ro-RO"/>
          </w:rPr>
          <w:t>Dezvoltarea aplicaţiilor Web</w:t>
        </w:r>
      </w:ins>
    </w:p>
    <w:p w14:paraId="200F9D77" w14:textId="77777777" w:rsidR="00252A5D" w:rsidRDefault="00252A5D" w:rsidP="00252A5D">
      <w:pPr>
        <w:jc w:val="both"/>
        <w:rPr>
          <w:ins w:id="797" w:author="Alexandru Martinas" w:date="2018-06-25T16:28:00Z"/>
          <w:sz w:val="24"/>
          <w:lang w:val="ro-RO"/>
        </w:rPr>
      </w:pPr>
      <w:ins w:id="798" w:author="Alexandru Martinas" w:date="2018-06-25T16:27:00Z">
        <w:r w:rsidRPr="00EB1E5C">
          <w:rPr>
            <w:i/>
            <w:sz w:val="24"/>
            <w:lang w:val="ro-RO"/>
          </w:rPr>
          <w:t>la nivel de client</w:t>
        </w:r>
        <w:r>
          <w:rPr>
            <w:sz w:val="24"/>
            <w:lang w:val="ro-RO"/>
          </w:rPr>
          <w:t>”, 2015-2016</w:t>
        </w:r>
      </w:ins>
    </w:p>
    <w:p w14:paraId="2319BA22" w14:textId="6C10343B" w:rsidR="00252A5D" w:rsidRDefault="00252A5D" w:rsidP="00252A5D">
      <w:pPr>
        <w:spacing w:after="120"/>
        <w:jc w:val="both"/>
        <w:rPr>
          <w:ins w:id="799" w:author="Alexandru Martinas" w:date="2018-06-25T16:28:00Z"/>
          <w:sz w:val="24"/>
          <w:szCs w:val="24"/>
          <w:lang w:val="ro-RO"/>
        </w:rPr>
      </w:pPr>
      <w:ins w:id="800" w:author="Alexandru Martinas" w:date="2018-06-25T16:28:00Z">
        <w:r>
          <w:rPr>
            <w:sz w:val="24"/>
            <w:szCs w:val="24"/>
            <w:lang w:val="ro-RO"/>
          </w:rPr>
          <w:t>[18]</w:t>
        </w:r>
        <w:r w:rsidRPr="007732E2">
          <w:rPr>
            <w:sz w:val="24"/>
            <w:szCs w:val="24"/>
            <w:lang w:val="ro-RO"/>
          </w:rPr>
          <w:t xml:space="preserve"> </w:t>
        </w:r>
        <w:r w:rsidRPr="007732E2">
          <w:rPr>
            <w:rStyle w:val="author"/>
            <w:sz w:val="24"/>
            <w:szCs w:val="24"/>
            <w:lang w:val="ro-RO"/>
          </w:rPr>
          <w:t>Ovidiu Vermesan,</w:t>
        </w:r>
        <w:r w:rsidRPr="007732E2">
          <w:rPr>
            <w:rStyle w:val="a-color-secondary"/>
            <w:sz w:val="24"/>
            <w:szCs w:val="24"/>
            <w:lang w:val="ro-RO"/>
          </w:rPr>
          <w:t xml:space="preserve"> </w:t>
        </w:r>
        <w:r w:rsidRPr="007732E2">
          <w:rPr>
            <w:rStyle w:val="author"/>
            <w:sz w:val="24"/>
            <w:szCs w:val="24"/>
            <w:lang w:val="ro-RO"/>
          </w:rPr>
          <w:t>Peter Friess, ,,</w:t>
        </w:r>
        <w:r w:rsidRPr="007732E2">
          <w:rPr>
            <w:i/>
            <w:sz w:val="24"/>
            <w:szCs w:val="24"/>
            <w:lang w:val="ro-RO"/>
          </w:rPr>
          <w:t>Internet of Things Applications: From Research and Innovation to Market Deployment</w:t>
        </w:r>
        <w:r w:rsidRPr="007732E2">
          <w:rPr>
            <w:sz w:val="24"/>
            <w:szCs w:val="24"/>
            <w:lang w:val="ro-RO"/>
          </w:rPr>
          <w:t>”, River Publishers, 2014</w:t>
        </w:r>
      </w:ins>
    </w:p>
    <w:p w14:paraId="29E4C0A1" w14:textId="7B5AF60C" w:rsidR="00252A5D" w:rsidRDefault="00252A5D" w:rsidP="00252A5D">
      <w:pPr>
        <w:autoSpaceDE w:val="0"/>
        <w:autoSpaceDN w:val="0"/>
        <w:adjustRightInd w:val="0"/>
        <w:spacing w:after="120" w:line="240" w:lineRule="auto"/>
        <w:jc w:val="both"/>
        <w:rPr>
          <w:ins w:id="801" w:author="Alexandru Martinas" w:date="2018-06-25T16:28:00Z"/>
          <w:rFonts w:cstheme="minorHAnsi"/>
          <w:sz w:val="24"/>
          <w:szCs w:val="24"/>
          <w:lang w:val="ro-RO"/>
        </w:rPr>
      </w:pPr>
      <w:ins w:id="802" w:author="Alexandru Martinas" w:date="2018-06-25T16:28:00Z">
        <w:r>
          <w:rPr>
            <w:sz w:val="24"/>
            <w:szCs w:val="24"/>
            <w:lang w:val="ro-RO"/>
          </w:rPr>
          <w:t>[19]</w:t>
        </w:r>
        <w:r w:rsidRPr="009213FD">
          <w:rPr>
            <w:sz w:val="24"/>
            <w:szCs w:val="24"/>
            <w:lang w:val="ro-RO"/>
          </w:rPr>
          <w:t xml:space="preserve"> </w:t>
        </w:r>
        <w:r w:rsidRPr="009213FD">
          <w:rPr>
            <w:rFonts w:cstheme="minorHAnsi"/>
            <w:sz w:val="24"/>
            <w:szCs w:val="24"/>
            <w:lang w:val="ro-RO"/>
          </w:rPr>
          <w:t xml:space="preserve">Miao Wu et. al., </w:t>
        </w:r>
        <w:r w:rsidRPr="009213FD">
          <w:rPr>
            <w:rFonts w:cstheme="minorHAnsi"/>
            <w:i/>
            <w:sz w:val="24"/>
            <w:szCs w:val="24"/>
            <w:lang w:val="ro-RO"/>
          </w:rPr>
          <w:t>„Research on the architecture of Internet of things”,</w:t>
        </w:r>
        <w:r w:rsidRPr="009213FD">
          <w:rPr>
            <w:rFonts w:cstheme="minorHAnsi"/>
            <w:sz w:val="24"/>
            <w:szCs w:val="24"/>
            <w:lang w:val="ro-RO"/>
          </w:rPr>
          <w:t xml:space="preserve"> in the proceedings of 3rd International Conference on Advanced Computer Theory and Engineering, 20-22 August, 2012,Beijing, China,</w:t>
        </w:r>
      </w:ins>
    </w:p>
    <w:p w14:paraId="18A00508" w14:textId="36A6397C" w:rsidR="00252A5D" w:rsidRPr="002E113E" w:rsidRDefault="00252A5D" w:rsidP="00252A5D">
      <w:pPr>
        <w:jc w:val="both"/>
        <w:rPr>
          <w:ins w:id="803" w:author="Alexandru Martinas" w:date="2018-06-25T16:29:00Z"/>
          <w:rFonts w:cstheme="minorHAnsi"/>
          <w:sz w:val="24"/>
          <w:szCs w:val="24"/>
          <w:lang w:val="ro-RO"/>
        </w:rPr>
      </w:pPr>
      <w:ins w:id="804" w:author="Alexandru Martinas" w:date="2018-06-25T16:29:00Z">
        <w:r>
          <w:rPr>
            <w:rFonts w:cstheme="minorHAnsi"/>
            <w:sz w:val="24"/>
            <w:szCs w:val="24"/>
            <w:lang w:val="ro-RO"/>
          </w:rPr>
          <w:t>[20]</w:t>
        </w:r>
        <w:r w:rsidRPr="009213FD">
          <w:rPr>
            <w:rFonts w:cstheme="minorHAnsi"/>
            <w:sz w:val="24"/>
            <w:szCs w:val="24"/>
            <w:lang w:val="ro-RO"/>
          </w:rPr>
          <w:t xml:space="preserve"> H. Tshofenig, J. Arkko, D. Thaler, D. McPherson</w:t>
        </w:r>
        <w:r w:rsidRPr="009213FD">
          <w:rPr>
            <w:rFonts w:cstheme="minorHAnsi"/>
            <w:i/>
            <w:sz w:val="24"/>
            <w:szCs w:val="24"/>
            <w:lang w:val="ro-RO"/>
          </w:rPr>
          <w:t>, „Arhitectural Considerations in Smart Object Networking”</w:t>
        </w:r>
        <w:r w:rsidRPr="009213FD">
          <w:rPr>
            <w:rFonts w:cstheme="minorHAnsi"/>
            <w:sz w:val="24"/>
            <w:szCs w:val="24"/>
            <w:lang w:val="ro-RO"/>
          </w:rPr>
          <w:t>(RFC 7452)</w:t>
        </w:r>
        <w:r>
          <w:rPr>
            <w:rFonts w:cstheme="minorHAnsi"/>
            <w:sz w:val="24"/>
            <w:szCs w:val="24"/>
            <w:lang w:val="ro-RO"/>
          </w:rPr>
          <w:t>, Martie</w:t>
        </w:r>
        <w:r w:rsidRPr="009213FD">
          <w:rPr>
            <w:rFonts w:cstheme="minorHAnsi"/>
            <w:sz w:val="24"/>
            <w:szCs w:val="24"/>
            <w:lang w:val="ro-RO"/>
          </w:rPr>
          <w:t xml:space="preserve"> 2015</w:t>
        </w:r>
      </w:ins>
    </w:p>
    <w:p w14:paraId="55DBAE72" w14:textId="75F9C1B7" w:rsidR="00252A5D" w:rsidRDefault="00252A5D" w:rsidP="00252A5D">
      <w:pPr>
        <w:spacing w:after="120"/>
        <w:jc w:val="both"/>
        <w:rPr>
          <w:ins w:id="805" w:author="Alexandru Martinas" w:date="2018-06-25T16:36:00Z"/>
          <w:rFonts w:cstheme="minorHAnsi"/>
          <w:sz w:val="24"/>
          <w:szCs w:val="24"/>
          <w:lang w:val="ro-RO"/>
        </w:rPr>
      </w:pPr>
      <w:ins w:id="806" w:author="Alexandru Martinas" w:date="2018-06-25T16:28:00Z">
        <w:r>
          <w:rPr>
            <w:rFonts w:cstheme="minorHAnsi"/>
            <w:sz w:val="24"/>
            <w:szCs w:val="24"/>
            <w:lang w:val="ro-RO"/>
          </w:rPr>
          <w:t xml:space="preserve">[21] </w:t>
        </w:r>
      </w:ins>
      <w:ins w:id="807" w:author="Alexandru Martinas" w:date="2018-06-25T16:32:00Z">
        <w:r>
          <w:rPr>
            <w:rFonts w:cstheme="minorHAnsi"/>
            <w:sz w:val="24"/>
            <w:szCs w:val="24"/>
            <w:lang w:val="ro-RO"/>
          </w:rPr>
          <w:t>Paul Barry, „Head First Python</w:t>
        </w:r>
      </w:ins>
      <w:ins w:id="808" w:author="Alexandru Martinas" w:date="2018-06-25T16:33:00Z">
        <w:r>
          <w:rPr>
            <w:rFonts w:cstheme="minorHAnsi"/>
            <w:sz w:val="24"/>
            <w:szCs w:val="24"/>
            <w:lang w:val="ro-RO"/>
          </w:rPr>
          <w:t xml:space="preserve">”, </w:t>
        </w:r>
      </w:ins>
      <w:ins w:id="809" w:author="Alexandru Martinas" w:date="2018-06-25T16:34:00Z">
        <w:r>
          <w:rPr>
            <w:rFonts w:cstheme="minorHAnsi"/>
            <w:sz w:val="24"/>
            <w:szCs w:val="24"/>
            <w:lang w:val="ro-RO"/>
          </w:rPr>
          <w:t>O’Reilly Med</w:t>
        </w:r>
        <w:r w:rsidR="00EE71B9">
          <w:rPr>
            <w:rFonts w:cstheme="minorHAnsi"/>
            <w:sz w:val="24"/>
            <w:szCs w:val="24"/>
            <w:lang w:val="ro-RO"/>
          </w:rPr>
          <w:t>ia, Second Edition</w:t>
        </w:r>
        <w:r>
          <w:rPr>
            <w:rFonts w:cstheme="minorHAnsi"/>
            <w:sz w:val="24"/>
            <w:szCs w:val="24"/>
            <w:lang w:val="ro-RO"/>
          </w:rPr>
          <w:t xml:space="preserve">, Noiembrie 2016, </w:t>
        </w:r>
      </w:ins>
    </w:p>
    <w:p w14:paraId="4A7FF4F2" w14:textId="67C01F68" w:rsidR="00252A5D" w:rsidRPr="007732E2" w:rsidRDefault="00252A5D" w:rsidP="00252A5D">
      <w:pPr>
        <w:spacing w:after="120"/>
        <w:jc w:val="both"/>
        <w:rPr>
          <w:ins w:id="810" w:author="Alexandru Martinas" w:date="2018-06-25T16:28:00Z"/>
          <w:sz w:val="24"/>
          <w:szCs w:val="24"/>
          <w:lang w:val="ro-RO"/>
        </w:rPr>
      </w:pPr>
      <w:ins w:id="811" w:author="Alexandru Martinas" w:date="2018-06-25T16:34:00Z">
        <w:r>
          <w:rPr>
            <w:rFonts w:cstheme="minorHAnsi"/>
            <w:sz w:val="24"/>
            <w:szCs w:val="24"/>
            <w:lang w:val="ro-RO"/>
          </w:rPr>
          <w:t>ISBN 978-1-491-91953-8</w:t>
        </w:r>
      </w:ins>
    </w:p>
    <w:p w14:paraId="6DBA674C" w14:textId="1F87D69C" w:rsidR="00252A5D" w:rsidRDefault="00252A5D" w:rsidP="00252A5D">
      <w:pPr>
        <w:jc w:val="both"/>
        <w:rPr>
          <w:ins w:id="812" w:author="Alexandru Martinas" w:date="2018-06-25T16:39:00Z"/>
          <w:rFonts w:cstheme="minorHAnsi"/>
          <w:sz w:val="24"/>
          <w:szCs w:val="24"/>
          <w:lang w:val="ro-RO"/>
        </w:rPr>
      </w:pPr>
      <w:ins w:id="813" w:author="Alexandru Martinas" w:date="2018-06-25T16:37:00Z">
        <w:r>
          <w:rPr>
            <w:sz w:val="24"/>
            <w:lang w:val="ro-RO"/>
          </w:rPr>
          <w:t xml:space="preserve">[22]Jenifer Tidwell, </w:t>
        </w:r>
      </w:ins>
      <w:ins w:id="814" w:author="Alexandru Martinas" w:date="2018-06-25T16:38:00Z">
        <w:r>
          <w:rPr>
            <w:sz w:val="24"/>
            <w:lang w:val="ro-RO"/>
          </w:rPr>
          <w:t>„Designing Interfaces</w:t>
        </w:r>
      </w:ins>
      <w:ins w:id="815" w:author="Alexandru Martinas" w:date="2018-06-25T16:39:00Z">
        <w:r>
          <w:rPr>
            <w:sz w:val="24"/>
            <w:lang w:val="ro-RO"/>
          </w:rPr>
          <w:t xml:space="preserve">”, </w:t>
        </w:r>
        <w:r w:rsidR="00EE71B9">
          <w:rPr>
            <w:rFonts w:cstheme="minorHAnsi"/>
            <w:sz w:val="24"/>
            <w:szCs w:val="24"/>
            <w:lang w:val="ro-RO"/>
          </w:rPr>
          <w:t xml:space="preserve"> O’Reilly Media, Noiembrie 2005, </w:t>
        </w:r>
      </w:ins>
    </w:p>
    <w:p w14:paraId="0EF67233" w14:textId="0B095C98" w:rsidR="00EE71B9" w:rsidRDefault="00EE71B9" w:rsidP="00252A5D">
      <w:pPr>
        <w:jc w:val="both"/>
        <w:rPr>
          <w:ins w:id="816" w:author="Alexandru Martinas" w:date="2018-06-25T16:40:00Z"/>
          <w:rFonts w:cstheme="minorHAnsi"/>
          <w:sz w:val="24"/>
          <w:szCs w:val="24"/>
          <w:lang w:val="ro-RO"/>
        </w:rPr>
      </w:pPr>
      <w:ins w:id="817" w:author="Alexandru Martinas" w:date="2018-06-25T16:40:00Z">
        <w:r>
          <w:rPr>
            <w:rFonts w:cstheme="minorHAnsi"/>
            <w:sz w:val="24"/>
            <w:szCs w:val="24"/>
            <w:lang w:val="ro-RO"/>
          </w:rPr>
          <w:t>ISBN 987-0-596-00803-1</w:t>
        </w:r>
      </w:ins>
    </w:p>
    <w:p w14:paraId="3940EE79" w14:textId="796F14D7" w:rsidR="00EE71B9" w:rsidRDefault="00EE71B9" w:rsidP="00252A5D">
      <w:pPr>
        <w:jc w:val="both"/>
        <w:rPr>
          <w:ins w:id="818" w:author="Alexandru Martinas" w:date="2018-06-25T16:50:00Z"/>
          <w:sz w:val="24"/>
          <w:lang w:val="ro-RO"/>
        </w:rPr>
      </w:pPr>
      <w:ins w:id="819" w:author="Alexandru Martinas" w:date="2018-06-25T16:46:00Z">
        <w:r>
          <w:rPr>
            <w:sz w:val="24"/>
            <w:lang w:val="ro-RO"/>
          </w:rPr>
          <w:t xml:space="preserve">[23] Stan Z. Li, Anil K. Jain, </w:t>
        </w:r>
      </w:ins>
      <w:ins w:id="820" w:author="Alexandru Martinas" w:date="2018-06-25T16:47:00Z">
        <w:r>
          <w:rPr>
            <w:sz w:val="24"/>
            <w:lang w:val="ro-RO"/>
          </w:rPr>
          <w:t xml:space="preserve">„Handbook of Face Recognition”, </w:t>
        </w:r>
      </w:ins>
      <w:ins w:id="821" w:author="Alexandru Martinas" w:date="2018-06-25T16:48:00Z">
        <w:r>
          <w:rPr>
            <w:sz w:val="24"/>
            <w:lang w:val="ro-RO"/>
          </w:rPr>
          <w:t xml:space="preserve">Springer, </w:t>
        </w:r>
      </w:ins>
      <w:ins w:id="822" w:author="Alexandru Martinas" w:date="2018-06-25T16:47:00Z">
        <w:r>
          <w:rPr>
            <w:sz w:val="24"/>
            <w:lang w:val="ro-RO"/>
          </w:rPr>
          <w:t xml:space="preserve">Second Edition, </w:t>
        </w:r>
      </w:ins>
      <w:ins w:id="823" w:author="Alexandru Martinas" w:date="2018-06-25T16:50:00Z">
        <w:r>
          <w:rPr>
            <w:sz w:val="24"/>
            <w:lang w:val="ro-RO"/>
          </w:rPr>
          <w:t>2005,</w:t>
        </w:r>
      </w:ins>
    </w:p>
    <w:p w14:paraId="190897BD" w14:textId="7E7256B8" w:rsidR="00252A5D" w:rsidRPr="005A6458" w:rsidRDefault="00EE71B9" w:rsidP="00073FF6">
      <w:pPr>
        <w:jc w:val="both"/>
        <w:rPr>
          <w:sz w:val="24"/>
          <w:lang w:val="ro-RO"/>
        </w:rPr>
        <w:pPrChange w:id="824" w:author="Alexandru Martinas" w:date="2018-06-25T16:56:00Z">
          <w:pPr>
            <w:spacing w:after="120" w:line="360" w:lineRule="auto"/>
          </w:pPr>
        </w:pPrChange>
      </w:pPr>
      <w:ins w:id="825" w:author="Alexandru Martinas" w:date="2018-06-25T16:50:00Z">
        <w:r>
          <w:rPr>
            <w:sz w:val="24"/>
            <w:lang w:val="ro-RO"/>
          </w:rPr>
          <w:t xml:space="preserve">ISBN </w:t>
        </w:r>
        <w:r w:rsidRPr="00EE71B9">
          <w:rPr>
            <w:sz w:val="24"/>
            <w:szCs w:val="24"/>
            <w:rPrChange w:id="826" w:author="Alexandru Martinas" w:date="2018-06-25T16:50:00Z">
              <w:rPr/>
            </w:rPrChange>
          </w:rPr>
          <w:t>978-0-85729-931-4</w:t>
        </w:r>
      </w:ins>
    </w:p>
    <w:sectPr w:rsidR="00252A5D" w:rsidRPr="005A6458" w:rsidSect="003516DC">
      <w:footerReference w:type="default" r:id="rId43"/>
      <w:pgSz w:w="12240" w:h="15840"/>
      <w:pgMar w:top="1411" w:right="1699" w:bottom="1411" w:left="1699" w:header="720" w:footer="720" w:gutter="0"/>
      <w:pgNumType w:start="4"/>
      <w:cols w:space="720"/>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Sabin Buraga" w:date="2018-06-25T14:41:00Z" w:initials="CS">
    <w:p w14:paraId="4A362843" w14:textId="1DB3D21E" w:rsidR="00196E9C" w:rsidRDefault="00196E9C">
      <w:pPr>
        <w:pStyle w:val="CommentText"/>
      </w:pPr>
      <w:r>
        <w:rPr>
          <w:rStyle w:val="CommentReference"/>
        </w:rPr>
        <w:annotationRef/>
      </w:r>
      <w:r>
        <w:t xml:space="preserve">Asta e titlul oficial pentru inscriere. </w:t>
      </w:r>
    </w:p>
  </w:comment>
  <w:comment w:id="112" w:author="Sabin Buraga" w:date="2018-06-25T14:42:00Z" w:initials="CS">
    <w:p w14:paraId="63E888A7" w14:textId="73CEDAC8" w:rsidR="00196E9C" w:rsidRDefault="00196E9C">
      <w:pPr>
        <w:pStyle w:val="CommentText"/>
      </w:pPr>
      <w:r>
        <w:rPr>
          <w:rStyle w:val="CommentReference"/>
        </w:rPr>
        <w:annotationRef/>
      </w:r>
      <w:r>
        <w:t>Se lasa un spatiu dupa semne de punctuatie.</w:t>
      </w:r>
    </w:p>
  </w:comment>
  <w:comment w:id="116" w:author="Sabin Buraga" w:date="2018-06-25T14:43:00Z" w:initials="CS">
    <w:p w14:paraId="0DD60F0B" w14:textId="2687FCF4" w:rsidR="00196E9C" w:rsidRDefault="00196E9C">
      <w:pPr>
        <w:pStyle w:val="CommentText"/>
      </w:pPr>
      <w:r>
        <w:rPr>
          <w:rStyle w:val="CommentReference"/>
        </w:rPr>
        <w:annotationRef/>
      </w:r>
      <w:r>
        <w:t>?</w:t>
      </w:r>
    </w:p>
  </w:comment>
  <w:comment w:id="126" w:author="Sabin Buraga" w:date="2018-06-25T14:43:00Z" w:initials="CS">
    <w:p w14:paraId="49FFD224" w14:textId="4A24457A" w:rsidR="00196E9C" w:rsidRDefault="00196E9C">
      <w:pPr>
        <w:pStyle w:val="CommentText"/>
      </w:pPr>
      <w:r>
        <w:rPr>
          <w:rStyle w:val="CommentReference"/>
        </w:rPr>
        <w:annotationRef/>
      </w:r>
      <w:r>
        <w:t xml:space="preserve">peste tot, paragrafe aliniate </w:t>
      </w:r>
      <w:r w:rsidRPr="00932F31">
        <w:rPr>
          <w:i/>
        </w:rPr>
        <w:t>justify</w:t>
      </w:r>
      <w:r>
        <w:t>.</w:t>
      </w:r>
    </w:p>
  </w:comment>
  <w:comment w:id="129" w:author="Sabin Buraga" w:date="2018-06-25T14:44:00Z" w:initials="CS">
    <w:p w14:paraId="158A40B8" w14:textId="3D061F82" w:rsidR="00196E9C" w:rsidRDefault="00196E9C">
      <w:pPr>
        <w:pStyle w:val="CommentText"/>
      </w:pPr>
      <w:r>
        <w:rPr>
          <w:rStyle w:val="CommentReference"/>
        </w:rPr>
        <w:annotationRef/>
      </w:r>
      <w:r>
        <w:t>n-ai spus nimic – mai concret?</w:t>
      </w:r>
    </w:p>
  </w:comment>
  <w:comment w:id="143" w:author="Sabin Buraga" w:date="2018-06-25T14:44:00Z" w:initials="CS">
    <w:p w14:paraId="0AD34825" w14:textId="777C42F9" w:rsidR="00196E9C" w:rsidRDefault="00196E9C">
      <w:pPr>
        <w:pStyle w:val="CommentText"/>
      </w:pPr>
      <w:r>
        <w:rPr>
          <w:rStyle w:val="CommentReference"/>
        </w:rPr>
        <w:annotationRef/>
      </w:r>
      <w:r>
        <w:t>Care dispozitive?</w:t>
      </w:r>
    </w:p>
  </w:comment>
  <w:comment w:id="146" w:author="Sabin Buraga" w:date="2018-06-25T14:45:00Z" w:initials="CS">
    <w:p w14:paraId="40900FD8" w14:textId="6C38DC10" w:rsidR="00196E9C" w:rsidRDefault="00196E9C">
      <w:pPr>
        <w:pStyle w:val="CommentText"/>
      </w:pPr>
      <w:r>
        <w:rPr>
          <w:rStyle w:val="CommentReference"/>
        </w:rPr>
        <w:annotationRef/>
      </w:r>
      <w:r>
        <w:t>atentie la gramatica! "notificandu-i"!</w:t>
      </w:r>
    </w:p>
  </w:comment>
  <w:comment w:id="148" w:author="Sabin Buraga" w:date="2018-06-25T14:45:00Z" w:initials="CS">
    <w:p w14:paraId="6C7352AA" w14:textId="2323698D" w:rsidR="00196E9C" w:rsidRDefault="00196E9C">
      <w:pPr>
        <w:pStyle w:val="CommentText"/>
      </w:pPr>
      <w:r>
        <w:rPr>
          <w:rStyle w:val="CommentReference"/>
        </w:rPr>
        <w:annotationRef/>
      </w:r>
      <w:r>
        <w:t>in timp real</w:t>
      </w:r>
    </w:p>
  </w:comment>
  <w:comment w:id="152" w:author="Sabin Buraga" w:date="2018-06-25T14:45:00Z" w:initials="CS">
    <w:p w14:paraId="05B6AFCB" w14:textId="0CBF6442" w:rsidR="00196E9C" w:rsidRDefault="00196E9C">
      <w:pPr>
        <w:pStyle w:val="CommentText"/>
      </w:pPr>
      <w:r>
        <w:rPr>
          <w:rStyle w:val="CommentReference"/>
        </w:rPr>
        <w:annotationRef/>
      </w:r>
      <w:r>
        <w:t>de mutat cand se prezinta implementarea sistemului</w:t>
      </w:r>
    </w:p>
  </w:comment>
  <w:comment w:id="275" w:author="Sabin Buraga" w:date="2018-06-25T14:49:00Z" w:initials="CS">
    <w:p w14:paraId="560273FC" w14:textId="246092F9" w:rsidR="00196E9C" w:rsidRDefault="00196E9C">
      <w:pPr>
        <w:pStyle w:val="CommentText"/>
      </w:pPr>
      <w:r>
        <w:rPr>
          <w:rStyle w:val="CommentReference"/>
        </w:rPr>
        <w:annotationRef/>
      </w:r>
      <w:r>
        <w:t>astea-s deja aspecte legate de implementare</w:t>
      </w:r>
    </w:p>
  </w:comment>
  <w:comment w:id="286" w:author="Sabin Buraga" w:date="2018-06-25T14:49:00Z" w:initials="CS">
    <w:p w14:paraId="2EF1C682" w14:textId="53780280" w:rsidR="00196E9C" w:rsidRDefault="00196E9C">
      <w:pPr>
        <w:pStyle w:val="CommentText"/>
      </w:pPr>
      <w:r>
        <w:rPr>
          <w:rStyle w:val="CommentReference"/>
        </w:rPr>
        <w:annotationRef/>
      </w:r>
      <w:r>
        <w:t>?</w:t>
      </w:r>
    </w:p>
  </w:comment>
  <w:comment w:id="290" w:author="Sabin Buraga" w:date="2018-06-25T14:49:00Z" w:initials="CS">
    <w:p w14:paraId="531E73AA" w14:textId="36DD26F7" w:rsidR="00196E9C" w:rsidRDefault="00196E9C">
      <w:pPr>
        <w:pStyle w:val="CommentText"/>
      </w:pPr>
      <w:r>
        <w:rPr>
          <w:rStyle w:val="CommentReference"/>
        </w:rPr>
        <w:annotationRef/>
      </w:r>
      <w:r>
        <w:t>energie electrica</w:t>
      </w:r>
    </w:p>
  </w:comment>
  <w:comment w:id="303" w:author="Sabin Buraga" w:date="2018-06-25T14:50:00Z" w:initials="CS">
    <w:p w14:paraId="6866B53B" w14:textId="05F32606" w:rsidR="00196E9C" w:rsidRDefault="00196E9C">
      <w:pPr>
        <w:pStyle w:val="CommentText"/>
      </w:pPr>
      <w:r>
        <w:rPr>
          <w:rStyle w:val="CommentReference"/>
        </w:rPr>
        <w:annotationRef/>
      </w:r>
      <w:r>
        <w:t>Stocarea persistenta a datelor</w:t>
      </w:r>
    </w:p>
  </w:comment>
  <w:comment w:id="305" w:author="Sabin Buraga" w:date="2018-06-25T14:50:00Z" w:initials="CS">
    <w:p w14:paraId="33AF0090" w14:textId="589213E2" w:rsidR="00196E9C" w:rsidRDefault="00196E9C">
      <w:pPr>
        <w:pStyle w:val="CommentText"/>
      </w:pPr>
      <w:r>
        <w:rPr>
          <w:rStyle w:val="CommentReference"/>
        </w:rPr>
        <w:annotationRef/>
      </w:r>
      <w:r>
        <w:t>un sistem de management al datelor relationale: MySQL</w:t>
      </w:r>
    </w:p>
  </w:comment>
  <w:comment w:id="311" w:author="Sabin Buraga" w:date="2018-06-25T14:51:00Z" w:initials="CS">
    <w:p w14:paraId="7132A083" w14:textId="6B72B810" w:rsidR="00196E9C" w:rsidRDefault="00196E9C">
      <w:pPr>
        <w:pStyle w:val="CommentText"/>
      </w:pPr>
      <w:r>
        <w:rPr>
          <w:rStyle w:val="CommentReference"/>
        </w:rPr>
        <w:annotationRef/>
      </w:r>
      <w:r>
        <w:t>explicatii pentru fiecare tabela in parte? ce semnificatie au campurile?</w:t>
      </w:r>
    </w:p>
  </w:comment>
  <w:comment w:id="391" w:author="Sabin Buraga" w:date="2018-06-25T14:45:00Z" w:initials="CS">
    <w:p w14:paraId="7A4637D3" w14:textId="77777777" w:rsidR="00196E9C" w:rsidRDefault="00196E9C" w:rsidP="00F32155">
      <w:pPr>
        <w:pStyle w:val="CommentText"/>
      </w:pPr>
      <w:r>
        <w:rPr>
          <w:rStyle w:val="CommentReference"/>
        </w:rPr>
        <w:annotationRef/>
      </w:r>
      <w:r>
        <w:t>de mutat cand se prezinta implementarea sistemului</w:t>
      </w:r>
    </w:p>
  </w:comment>
  <w:comment w:id="541" w:author="Sabin Buraga" w:date="2018-06-25T14:49:00Z" w:initials="CS">
    <w:p w14:paraId="4C391658" w14:textId="77777777" w:rsidR="00196E9C" w:rsidRDefault="00196E9C" w:rsidP="00146BE1">
      <w:pPr>
        <w:pStyle w:val="CommentText"/>
      </w:pPr>
      <w:r>
        <w:rPr>
          <w:rStyle w:val="CommentReference"/>
        </w:rPr>
        <w:annotationRef/>
      </w:r>
      <w:r>
        <w:t>astea-s deja aspecte legate de implementare</w:t>
      </w:r>
    </w:p>
  </w:comment>
  <w:comment w:id="588" w:author="Sabin Buraga" w:date="2018-06-25T14:52:00Z" w:initials="CS">
    <w:p w14:paraId="2F7C62E4" w14:textId="380B7135" w:rsidR="00196E9C" w:rsidRDefault="00196E9C">
      <w:pPr>
        <w:pStyle w:val="CommentText"/>
      </w:pPr>
      <w:r>
        <w:rPr>
          <w:rStyle w:val="CommentReference"/>
        </w:rPr>
        <w:annotationRef/>
      </w:r>
      <w:r>
        <w:t>inainte de asta, de plasat cap. privitor la implementare; de oferit si fragmente de cod interesante (e.g., cum se verifica daca e vorba de o persoana cunoscuta in captura de la camera video via Amazon Rekognition)</w:t>
      </w:r>
    </w:p>
  </w:comment>
  <w:comment w:id="595" w:author="Sabin Buraga" w:date="2018-06-25T14:54:00Z" w:initials="CS">
    <w:p w14:paraId="1F07D39D" w14:textId="6B74B1DE" w:rsidR="00196E9C" w:rsidRDefault="00196E9C">
      <w:pPr>
        <w:pStyle w:val="CommentText"/>
      </w:pPr>
      <w:r>
        <w:rPr>
          <w:rStyle w:val="CommentReference"/>
        </w:rPr>
        <w:annotationRef/>
      </w:r>
      <w:r>
        <w:t>device=dispozitiv (de plasat peste tot)</w:t>
      </w:r>
    </w:p>
  </w:comment>
  <w:comment w:id="608" w:author="Sabin Buraga" w:date="2018-06-25T14:54:00Z" w:initials="CS">
    <w:p w14:paraId="70941820" w14:textId="278994C2" w:rsidR="00196E9C" w:rsidRDefault="00196E9C">
      <w:pPr>
        <w:pStyle w:val="CommentText"/>
      </w:pPr>
      <w:r>
        <w:rPr>
          <w:rStyle w:val="CommentReference"/>
        </w:rPr>
        <w:annotationRef/>
      </w:r>
      <w:r>
        <w:t>n-ai scris nicaieri care sunt regulile permise si cum se verifica in program daca o regula e satisfacuta sau nu</w:t>
      </w:r>
    </w:p>
  </w:comment>
  <w:comment w:id="741" w:author="Sabin Buraga" w:date="2018-06-25T14:56:00Z" w:initials="CS">
    <w:p w14:paraId="181A1BB9" w14:textId="4F1BC7F4" w:rsidR="00196E9C" w:rsidRDefault="00196E9C">
      <w:pPr>
        <w:pStyle w:val="CommentText"/>
      </w:pPr>
      <w:r>
        <w:rPr>
          <w:rStyle w:val="CommentReference"/>
        </w:rPr>
        <w:annotationRef/>
      </w:r>
      <w:r>
        <w:t>Directii de viitor?</w:t>
      </w:r>
    </w:p>
  </w:comment>
  <w:comment w:id="754" w:author="Sabin Buraga" w:date="2018-06-25T14:58:00Z" w:initials="CS">
    <w:p w14:paraId="12785556" w14:textId="32D50530" w:rsidR="00196E9C" w:rsidRDefault="00196E9C">
      <w:pPr>
        <w:pStyle w:val="CommentText"/>
      </w:pPr>
      <w:r>
        <w:rPr>
          <w:rStyle w:val="CommentReference"/>
        </w:rPr>
        <w:annotationRef/>
      </w:r>
      <w:r>
        <w:t>tiparituri? carti despre tehnologii Web, Python, baze de date, inginerie software, recunoastere faciala, servicii Web etc.</w:t>
      </w:r>
    </w:p>
  </w:comment>
  <w:comment w:id="762" w:author="Sabin Buraga" w:date="2018-06-25T14:57:00Z" w:initials="CS">
    <w:p w14:paraId="2D79AE32" w14:textId="5335A5E3" w:rsidR="00196E9C" w:rsidRDefault="00196E9C">
      <w:pPr>
        <w:pStyle w:val="CommentText"/>
      </w:pPr>
      <w:r>
        <w:rPr>
          <w:rStyle w:val="CommentReference"/>
        </w:rPr>
        <w:annotationRef/>
      </w:r>
      <w:r>
        <w:t>inlocuieste cu titlul real</w:t>
      </w:r>
    </w:p>
  </w:comment>
  <w:comment w:id="778" w:author="Sabin Buraga" w:date="2018-06-25T14:58:00Z" w:initials="CS">
    <w:p w14:paraId="0D74F6C1" w14:textId="1A9483F0" w:rsidR="00196E9C" w:rsidRDefault="00196E9C">
      <w:pPr>
        <w:pStyle w:val="CommentText"/>
      </w:pPr>
      <w:r>
        <w:rPr>
          <w:rStyle w:val="CommentReference"/>
        </w:rPr>
        <w:annotationRef/>
      </w:r>
      <w:r>
        <w:t>furnizeaza documentatia oficiala de MySQL</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4A362843" w15:done="0"/>
  <w15:commentEx w15:paraId="63E888A7" w15:done="0"/>
  <w15:commentEx w15:paraId="0DD60F0B" w15:done="0"/>
  <w15:commentEx w15:paraId="49FFD224" w15:done="0"/>
  <w15:commentEx w15:paraId="158A40B8" w15:done="0"/>
  <w15:commentEx w15:paraId="0AD34825" w15:done="0"/>
  <w15:commentEx w15:paraId="40900FD8" w15:done="0"/>
  <w15:commentEx w15:paraId="6C7352AA" w15:done="0"/>
  <w15:commentEx w15:paraId="05B6AFCB" w15:done="0"/>
  <w15:commentEx w15:paraId="560273FC" w15:done="0"/>
  <w15:commentEx w15:paraId="2EF1C682" w15:done="0"/>
  <w15:commentEx w15:paraId="531E73AA" w15:done="0"/>
  <w15:commentEx w15:paraId="6866B53B" w15:done="0"/>
  <w15:commentEx w15:paraId="33AF0090" w15:done="0"/>
  <w15:commentEx w15:paraId="7132A083" w15:done="0"/>
  <w15:commentEx w15:paraId="7A4637D3" w15:done="0"/>
  <w15:commentEx w15:paraId="4C391658" w15:done="0"/>
  <w15:commentEx w15:paraId="2F7C62E4" w15:done="0"/>
  <w15:commentEx w15:paraId="1F07D39D" w15:done="0"/>
  <w15:commentEx w15:paraId="70941820" w15:done="0"/>
  <w15:commentEx w15:paraId="181A1BB9" w15:done="0"/>
  <w15:commentEx w15:paraId="12785556" w15:done="0"/>
  <w15:commentEx w15:paraId="2D79AE32" w15:done="0"/>
  <w15:commentEx w15:paraId="0D74F6C1"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E7969E4" w14:textId="77777777" w:rsidR="005A0CDA" w:rsidRDefault="005A0CDA" w:rsidP="00500751">
      <w:pPr>
        <w:spacing w:after="0" w:line="240" w:lineRule="auto"/>
      </w:pPr>
      <w:r>
        <w:separator/>
      </w:r>
    </w:p>
  </w:endnote>
  <w:endnote w:type="continuationSeparator" w:id="0">
    <w:p w14:paraId="1F99950B" w14:textId="77777777" w:rsidR="005A0CDA" w:rsidRDefault="005A0CDA" w:rsidP="0050075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imes">
    <w:panose1 w:val="02020603050405020304"/>
    <w:charset w:val="00"/>
    <w:family w:val="roman"/>
    <w:pitch w:val="variable"/>
    <w:sig w:usb0="E0002EFF" w:usb1="C000785B" w:usb2="00000009" w:usb3="00000000" w:csb0="000001FF" w:csb1="00000000"/>
  </w:font>
  <w:font w:name="PMingLiU">
    <w:altName w:val="新細明體"/>
    <w:panose1 w:val="02010601000101010101"/>
    <w:charset w:val="88"/>
    <w:family w:val="auto"/>
    <w:notTrueType/>
    <w:pitch w:val="variable"/>
    <w:sig w:usb0="00000001" w:usb1="08080000" w:usb2="00000010" w:usb3="00000000" w:csb0="00100000"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Book Antiqua">
    <w:panose1 w:val="02040602050305030304"/>
    <w:charset w:val="00"/>
    <w:family w:val="roman"/>
    <w:pitch w:val="variable"/>
    <w:sig w:usb0="00000287" w:usb1="00000000" w:usb2="00000000" w:usb3="00000000" w:csb0="0000009F" w:csb1="00000000"/>
  </w:font>
  <w:font w:name="MS Mincho">
    <w:altName w:val="MS Gothic"/>
    <w:panose1 w:val="02020609040205080304"/>
    <w:charset w:val="80"/>
    <w:family w:val="roman"/>
    <w:notTrueType/>
    <w:pitch w:val="fixed"/>
    <w:sig w:usb0="00000000" w:usb1="08070000" w:usb2="00000010" w:usb3="00000000" w:csb0="00020000" w:csb1="00000000"/>
  </w:font>
  <w:font w:name="Helvetica">
    <w:panose1 w:val="020B0604020202020204"/>
    <w:charset w:val="00"/>
    <w:family w:val="swiss"/>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48502847"/>
      <w:docPartObj>
        <w:docPartGallery w:val="Page Numbers (Bottom of Page)"/>
        <w:docPartUnique/>
      </w:docPartObj>
    </w:sdtPr>
    <w:sdtEndPr>
      <w:rPr>
        <w:noProof/>
      </w:rPr>
    </w:sdtEndPr>
    <w:sdtContent>
      <w:p w14:paraId="4F956F80" w14:textId="58FFD595" w:rsidR="00196E9C" w:rsidRDefault="00196E9C">
        <w:pPr>
          <w:pStyle w:val="Footer"/>
          <w:jc w:val="center"/>
        </w:pPr>
        <w:r>
          <w:fldChar w:fldCharType="begin"/>
        </w:r>
        <w:r>
          <w:instrText xml:space="preserve"> PAGE   \* MERGEFORMAT </w:instrText>
        </w:r>
        <w:r>
          <w:fldChar w:fldCharType="separate"/>
        </w:r>
        <w:r w:rsidR="00453AA9">
          <w:rPr>
            <w:noProof/>
          </w:rPr>
          <w:t>7</w:t>
        </w:r>
        <w:r>
          <w:rPr>
            <w:noProof/>
          </w:rPr>
          <w:fldChar w:fldCharType="end"/>
        </w:r>
      </w:p>
    </w:sdtContent>
  </w:sdt>
  <w:p w14:paraId="12AD08F9" w14:textId="77777777" w:rsidR="00196E9C" w:rsidRDefault="00196E9C">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D29991B" w14:textId="77777777" w:rsidR="005A0CDA" w:rsidRDefault="005A0CDA" w:rsidP="00500751">
      <w:pPr>
        <w:spacing w:after="0" w:line="240" w:lineRule="auto"/>
      </w:pPr>
      <w:r>
        <w:separator/>
      </w:r>
    </w:p>
  </w:footnote>
  <w:footnote w:type="continuationSeparator" w:id="0">
    <w:p w14:paraId="41DA0706" w14:textId="77777777" w:rsidR="005A0CDA" w:rsidRDefault="005A0CDA" w:rsidP="00500751">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9E76CAE" w14:textId="77777777" w:rsidR="00196E9C" w:rsidRDefault="00196E9C" w:rsidP="000033B0">
    <w:pPr>
      <w:pStyle w:val="Header"/>
      <w:tabs>
        <w:tab w:val="clear" w:pos="4680"/>
        <w:tab w:val="clear" w:pos="9360"/>
        <w:tab w:val="left" w:pos="3291"/>
      </w:tabs>
    </w:pP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F25700"/>
    <w:multiLevelType w:val="hybridMultilevel"/>
    <w:tmpl w:val="D07CC6A8"/>
    <w:lvl w:ilvl="0" w:tplc="3370A810">
      <w:numFmt w:val="bullet"/>
      <w:lvlText w:val="-"/>
      <w:lvlJc w:val="left"/>
      <w:pPr>
        <w:ind w:left="1109" w:hanging="360"/>
      </w:pPr>
      <w:rPr>
        <w:rFonts w:ascii="Calibri" w:eastAsiaTheme="minorHAnsi" w:hAnsi="Calibri" w:cstheme="minorBidi" w:hint="default"/>
      </w:rPr>
    </w:lvl>
    <w:lvl w:ilvl="1" w:tplc="04090003">
      <w:start w:val="1"/>
      <w:numFmt w:val="bullet"/>
      <w:lvlText w:val="o"/>
      <w:lvlJc w:val="left"/>
      <w:pPr>
        <w:ind w:left="1829" w:hanging="360"/>
      </w:pPr>
      <w:rPr>
        <w:rFonts w:ascii="Courier New" w:hAnsi="Courier New" w:cs="Courier New" w:hint="default"/>
      </w:rPr>
    </w:lvl>
    <w:lvl w:ilvl="2" w:tplc="04090005" w:tentative="1">
      <w:start w:val="1"/>
      <w:numFmt w:val="bullet"/>
      <w:lvlText w:val=""/>
      <w:lvlJc w:val="left"/>
      <w:pPr>
        <w:ind w:left="2549" w:hanging="360"/>
      </w:pPr>
      <w:rPr>
        <w:rFonts w:ascii="Wingdings" w:hAnsi="Wingdings" w:hint="default"/>
      </w:rPr>
    </w:lvl>
    <w:lvl w:ilvl="3" w:tplc="04090001" w:tentative="1">
      <w:start w:val="1"/>
      <w:numFmt w:val="bullet"/>
      <w:lvlText w:val=""/>
      <w:lvlJc w:val="left"/>
      <w:pPr>
        <w:ind w:left="3269" w:hanging="360"/>
      </w:pPr>
      <w:rPr>
        <w:rFonts w:ascii="Symbol" w:hAnsi="Symbol" w:hint="default"/>
      </w:rPr>
    </w:lvl>
    <w:lvl w:ilvl="4" w:tplc="04090003" w:tentative="1">
      <w:start w:val="1"/>
      <w:numFmt w:val="bullet"/>
      <w:lvlText w:val="o"/>
      <w:lvlJc w:val="left"/>
      <w:pPr>
        <w:ind w:left="3989" w:hanging="360"/>
      </w:pPr>
      <w:rPr>
        <w:rFonts w:ascii="Courier New" w:hAnsi="Courier New" w:cs="Courier New" w:hint="default"/>
      </w:rPr>
    </w:lvl>
    <w:lvl w:ilvl="5" w:tplc="04090005" w:tentative="1">
      <w:start w:val="1"/>
      <w:numFmt w:val="bullet"/>
      <w:lvlText w:val=""/>
      <w:lvlJc w:val="left"/>
      <w:pPr>
        <w:ind w:left="4709" w:hanging="360"/>
      </w:pPr>
      <w:rPr>
        <w:rFonts w:ascii="Wingdings" w:hAnsi="Wingdings" w:hint="default"/>
      </w:rPr>
    </w:lvl>
    <w:lvl w:ilvl="6" w:tplc="04090001" w:tentative="1">
      <w:start w:val="1"/>
      <w:numFmt w:val="bullet"/>
      <w:lvlText w:val=""/>
      <w:lvlJc w:val="left"/>
      <w:pPr>
        <w:ind w:left="5429" w:hanging="360"/>
      </w:pPr>
      <w:rPr>
        <w:rFonts w:ascii="Symbol" w:hAnsi="Symbol" w:hint="default"/>
      </w:rPr>
    </w:lvl>
    <w:lvl w:ilvl="7" w:tplc="04090003" w:tentative="1">
      <w:start w:val="1"/>
      <w:numFmt w:val="bullet"/>
      <w:lvlText w:val="o"/>
      <w:lvlJc w:val="left"/>
      <w:pPr>
        <w:ind w:left="6149" w:hanging="360"/>
      </w:pPr>
      <w:rPr>
        <w:rFonts w:ascii="Courier New" w:hAnsi="Courier New" w:cs="Courier New" w:hint="default"/>
      </w:rPr>
    </w:lvl>
    <w:lvl w:ilvl="8" w:tplc="04090005" w:tentative="1">
      <w:start w:val="1"/>
      <w:numFmt w:val="bullet"/>
      <w:lvlText w:val=""/>
      <w:lvlJc w:val="left"/>
      <w:pPr>
        <w:ind w:left="6869" w:hanging="360"/>
      </w:pPr>
      <w:rPr>
        <w:rFonts w:ascii="Wingdings" w:hAnsi="Wingdings" w:hint="default"/>
      </w:rPr>
    </w:lvl>
  </w:abstractNum>
  <w:abstractNum w:abstractNumId="1" w15:restartNumberingAfterBreak="0">
    <w:nsid w:val="05792AAE"/>
    <w:multiLevelType w:val="hybridMultilevel"/>
    <w:tmpl w:val="FC7E37C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943017E"/>
    <w:multiLevelType w:val="multilevel"/>
    <w:tmpl w:val="C5FE2712"/>
    <w:lvl w:ilvl="0">
      <w:start w:val="1"/>
      <w:numFmt w:val="decimal"/>
      <w:lvlText w:val="%1"/>
      <w:lvlJc w:val="left"/>
      <w:pPr>
        <w:ind w:left="384" w:hanging="384"/>
      </w:pPr>
      <w:rPr>
        <w:rFonts w:hint="default"/>
      </w:rPr>
    </w:lvl>
    <w:lvl w:ilvl="1">
      <w:start w:val="1"/>
      <w:numFmt w:val="decimal"/>
      <w:lvlText w:val="%1.%2"/>
      <w:lvlJc w:val="left"/>
      <w:pPr>
        <w:ind w:left="384" w:hanging="38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 w15:restartNumberingAfterBreak="0">
    <w:nsid w:val="0A4704B9"/>
    <w:multiLevelType w:val="hybridMultilevel"/>
    <w:tmpl w:val="B5BA1514"/>
    <w:lvl w:ilvl="0" w:tplc="04090001">
      <w:start w:val="1"/>
      <w:numFmt w:val="bullet"/>
      <w:lvlText w:val=""/>
      <w:lvlJc w:val="left"/>
      <w:pPr>
        <w:ind w:left="1080" w:hanging="360"/>
      </w:pPr>
      <w:rPr>
        <w:rFonts w:ascii="Symbol" w:hAnsi="Symbol" w:hint="default"/>
      </w:rPr>
    </w:lvl>
    <w:lvl w:ilvl="1" w:tplc="3370A810">
      <w:numFmt w:val="bullet"/>
      <w:lvlText w:val="-"/>
      <w:lvlJc w:val="left"/>
      <w:pPr>
        <w:ind w:left="1800" w:hanging="360"/>
      </w:pPr>
      <w:rPr>
        <w:rFonts w:ascii="Calibri" w:eastAsiaTheme="minorHAnsi" w:hAnsi="Calibri" w:cstheme="minorBidi"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F8A5E01"/>
    <w:multiLevelType w:val="hybridMultilevel"/>
    <w:tmpl w:val="5CD8284C"/>
    <w:lvl w:ilvl="0" w:tplc="3370A810">
      <w:numFmt w:val="bullet"/>
      <w:lvlText w:val="-"/>
      <w:lvlJc w:val="left"/>
      <w:pPr>
        <w:ind w:left="1109" w:hanging="360"/>
      </w:pPr>
      <w:rPr>
        <w:rFonts w:ascii="Calibri" w:eastAsiaTheme="minorHAnsi" w:hAnsi="Calibri" w:cstheme="minorBidi" w:hint="default"/>
      </w:rPr>
    </w:lvl>
    <w:lvl w:ilvl="1" w:tplc="04090003" w:tentative="1">
      <w:start w:val="1"/>
      <w:numFmt w:val="bullet"/>
      <w:lvlText w:val="o"/>
      <w:lvlJc w:val="left"/>
      <w:pPr>
        <w:ind w:left="1829" w:hanging="360"/>
      </w:pPr>
      <w:rPr>
        <w:rFonts w:ascii="Courier New" w:hAnsi="Courier New" w:cs="Courier New" w:hint="default"/>
      </w:rPr>
    </w:lvl>
    <w:lvl w:ilvl="2" w:tplc="04090005" w:tentative="1">
      <w:start w:val="1"/>
      <w:numFmt w:val="bullet"/>
      <w:lvlText w:val=""/>
      <w:lvlJc w:val="left"/>
      <w:pPr>
        <w:ind w:left="2549" w:hanging="360"/>
      </w:pPr>
      <w:rPr>
        <w:rFonts w:ascii="Wingdings" w:hAnsi="Wingdings" w:hint="default"/>
      </w:rPr>
    </w:lvl>
    <w:lvl w:ilvl="3" w:tplc="04090001" w:tentative="1">
      <w:start w:val="1"/>
      <w:numFmt w:val="bullet"/>
      <w:lvlText w:val=""/>
      <w:lvlJc w:val="left"/>
      <w:pPr>
        <w:ind w:left="3269" w:hanging="360"/>
      </w:pPr>
      <w:rPr>
        <w:rFonts w:ascii="Symbol" w:hAnsi="Symbol" w:hint="default"/>
      </w:rPr>
    </w:lvl>
    <w:lvl w:ilvl="4" w:tplc="04090003" w:tentative="1">
      <w:start w:val="1"/>
      <w:numFmt w:val="bullet"/>
      <w:lvlText w:val="o"/>
      <w:lvlJc w:val="left"/>
      <w:pPr>
        <w:ind w:left="3989" w:hanging="360"/>
      </w:pPr>
      <w:rPr>
        <w:rFonts w:ascii="Courier New" w:hAnsi="Courier New" w:cs="Courier New" w:hint="default"/>
      </w:rPr>
    </w:lvl>
    <w:lvl w:ilvl="5" w:tplc="04090005" w:tentative="1">
      <w:start w:val="1"/>
      <w:numFmt w:val="bullet"/>
      <w:lvlText w:val=""/>
      <w:lvlJc w:val="left"/>
      <w:pPr>
        <w:ind w:left="4709" w:hanging="360"/>
      </w:pPr>
      <w:rPr>
        <w:rFonts w:ascii="Wingdings" w:hAnsi="Wingdings" w:hint="default"/>
      </w:rPr>
    </w:lvl>
    <w:lvl w:ilvl="6" w:tplc="04090001" w:tentative="1">
      <w:start w:val="1"/>
      <w:numFmt w:val="bullet"/>
      <w:lvlText w:val=""/>
      <w:lvlJc w:val="left"/>
      <w:pPr>
        <w:ind w:left="5429" w:hanging="360"/>
      </w:pPr>
      <w:rPr>
        <w:rFonts w:ascii="Symbol" w:hAnsi="Symbol" w:hint="default"/>
      </w:rPr>
    </w:lvl>
    <w:lvl w:ilvl="7" w:tplc="04090003" w:tentative="1">
      <w:start w:val="1"/>
      <w:numFmt w:val="bullet"/>
      <w:lvlText w:val="o"/>
      <w:lvlJc w:val="left"/>
      <w:pPr>
        <w:ind w:left="6149" w:hanging="360"/>
      </w:pPr>
      <w:rPr>
        <w:rFonts w:ascii="Courier New" w:hAnsi="Courier New" w:cs="Courier New" w:hint="default"/>
      </w:rPr>
    </w:lvl>
    <w:lvl w:ilvl="8" w:tplc="04090005" w:tentative="1">
      <w:start w:val="1"/>
      <w:numFmt w:val="bullet"/>
      <w:lvlText w:val=""/>
      <w:lvlJc w:val="left"/>
      <w:pPr>
        <w:ind w:left="6869" w:hanging="360"/>
      </w:pPr>
      <w:rPr>
        <w:rFonts w:ascii="Wingdings" w:hAnsi="Wingdings" w:hint="default"/>
      </w:rPr>
    </w:lvl>
  </w:abstractNum>
  <w:abstractNum w:abstractNumId="5" w15:restartNumberingAfterBreak="0">
    <w:nsid w:val="13F00846"/>
    <w:multiLevelType w:val="hybridMultilevel"/>
    <w:tmpl w:val="B6A456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7141770"/>
    <w:multiLevelType w:val="hybridMultilevel"/>
    <w:tmpl w:val="6C9AAFC0"/>
    <w:lvl w:ilvl="0" w:tplc="FFFFFFFF">
      <w:start w:val="1"/>
      <w:numFmt w:val="bullet"/>
      <w:lvlText w:val="-"/>
      <w:lvlJc w:val="left"/>
      <w:pPr>
        <w:ind w:left="1440" w:hanging="360"/>
      </w:p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B7C19A2"/>
    <w:multiLevelType w:val="hybridMultilevel"/>
    <w:tmpl w:val="1B4454CC"/>
    <w:lvl w:ilvl="0" w:tplc="3370A810">
      <w:numFmt w:val="bullet"/>
      <w:lvlText w:val="-"/>
      <w:lvlJc w:val="left"/>
      <w:pPr>
        <w:ind w:left="1440" w:hanging="360"/>
      </w:pPr>
      <w:rPr>
        <w:rFonts w:ascii="Calibri" w:eastAsiaTheme="minorHAnsi" w:hAnsi="Calibri" w:cstheme="minorBidi"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1BBC2275"/>
    <w:multiLevelType w:val="multilevel"/>
    <w:tmpl w:val="39F4A13A"/>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1BEFD79F"/>
    <w:multiLevelType w:val="hybridMultilevel"/>
    <w:tmpl w:val="1B5CF030"/>
    <w:lvl w:ilvl="0" w:tplc="F99EAC52">
      <w:start w:val="1"/>
      <w:numFmt w:val="bullet"/>
      <w:lvlText w:val=""/>
      <w:lvlJc w:val="left"/>
    </w:lvl>
    <w:lvl w:ilvl="1" w:tplc="5888CED2">
      <w:numFmt w:val="decimal"/>
      <w:lvlText w:val=""/>
      <w:lvlJc w:val="left"/>
    </w:lvl>
    <w:lvl w:ilvl="2" w:tplc="EAE286AC">
      <w:numFmt w:val="decimal"/>
      <w:lvlText w:val=""/>
      <w:lvlJc w:val="left"/>
    </w:lvl>
    <w:lvl w:ilvl="3" w:tplc="1DACD004">
      <w:numFmt w:val="decimal"/>
      <w:lvlText w:val=""/>
      <w:lvlJc w:val="left"/>
    </w:lvl>
    <w:lvl w:ilvl="4" w:tplc="E9C0F30E">
      <w:numFmt w:val="decimal"/>
      <w:lvlText w:val=""/>
      <w:lvlJc w:val="left"/>
    </w:lvl>
    <w:lvl w:ilvl="5" w:tplc="269A3052">
      <w:numFmt w:val="decimal"/>
      <w:lvlText w:val=""/>
      <w:lvlJc w:val="left"/>
    </w:lvl>
    <w:lvl w:ilvl="6" w:tplc="3FF4DB2A">
      <w:numFmt w:val="decimal"/>
      <w:lvlText w:val=""/>
      <w:lvlJc w:val="left"/>
    </w:lvl>
    <w:lvl w:ilvl="7" w:tplc="8D187406">
      <w:numFmt w:val="decimal"/>
      <w:lvlText w:val=""/>
      <w:lvlJc w:val="left"/>
    </w:lvl>
    <w:lvl w:ilvl="8" w:tplc="7E9CB6F4">
      <w:numFmt w:val="decimal"/>
      <w:lvlText w:val=""/>
      <w:lvlJc w:val="left"/>
    </w:lvl>
  </w:abstractNum>
  <w:abstractNum w:abstractNumId="10" w15:restartNumberingAfterBreak="0">
    <w:nsid w:val="1C965716"/>
    <w:multiLevelType w:val="multilevel"/>
    <w:tmpl w:val="8292B334"/>
    <w:lvl w:ilvl="0">
      <w:start w:val="1"/>
      <w:numFmt w:val="decimal"/>
      <w:lvlText w:val="%1"/>
      <w:lvlJc w:val="left"/>
      <w:pPr>
        <w:ind w:left="384" w:hanging="384"/>
      </w:pPr>
      <w:rPr>
        <w:rFonts w:hint="default"/>
      </w:rPr>
    </w:lvl>
    <w:lvl w:ilvl="1">
      <w:start w:val="1"/>
      <w:numFmt w:val="decimal"/>
      <w:lvlText w:val="%1.%2"/>
      <w:lvlJc w:val="left"/>
      <w:pPr>
        <w:ind w:left="384" w:hanging="38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1" w15:restartNumberingAfterBreak="0">
    <w:nsid w:val="1D9C2E04"/>
    <w:multiLevelType w:val="multilevel"/>
    <w:tmpl w:val="FAF05698"/>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21A624CB"/>
    <w:multiLevelType w:val="hybridMultilevel"/>
    <w:tmpl w:val="5EC082D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23A9545D"/>
    <w:multiLevelType w:val="multilevel"/>
    <w:tmpl w:val="2ED29D0C"/>
    <w:lvl w:ilvl="0">
      <w:start w:val="1"/>
      <w:numFmt w:val="decimal"/>
      <w:lvlText w:val="%1."/>
      <w:lvlJc w:val="left"/>
      <w:pPr>
        <w:ind w:left="360" w:hanging="360"/>
      </w:pPr>
      <w:rPr>
        <w:rFonts w:hint="default"/>
      </w:rPr>
    </w:lvl>
    <w:lvl w:ilvl="1">
      <w:start w:val="1"/>
      <w:numFmt w:val="decimal"/>
      <w:lvlText w:val="3.%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23E41626"/>
    <w:multiLevelType w:val="multilevel"/>
    <w:tmpl w:val="805828BA"/>
    <w:lvl w:ilvl="0">
      <w:start w:val="1"/>
      <w:numFmt w:val="decimal"/>
      <w:lvlText w:val="%1"/>
      <w:lvlJc w:val="left"/>
      <w:pPr>
        <w:ind w:left="384" w:hanging="384"/>
      </w:pPr>
      <w:rPr>
        <w:rFonts w:hint="default"/>
      </w:rPr>
    </w:lvl>
    <w:lvl w:ilvl="1">
      <w:start w:val="1"/>
      <w:numFmt w:val="decimal"/>
      <w:lvlText w:val="%1.%2"/>
      <w:lvlJc w:val="left"/>
      <w:pPr>
        <w:ind w:left="384" w:hanging="38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5" w15:restartNumberingAfterBreak="0">
    <w:nsid w:val="24952E1F"/>
    <w:multiLevelType w:val="hybridMultilevel"/>
    <w:tmpl w:val="9DA0AA3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275A68E6"/>
    <w:multiLevelType w:val="hybridMultilevel"/>
    <w:tmpl w:val="87B823AE"/>
    <w:lvl w:ilvl="0" w:tplc="04090001">
      <w:start w:val="1"/>
      <w:numFmt w:val="bullet"/>
      <w:lvlText w:val=""/>
      <w:lvlJc w:val="left"/>
      <w:pPr>
        <w:ind w:left="1104" w:hanging="360"/>
      </w:pPr>
      <w:rPr>
        <w:rFonts w:ascii="Symbol" w:hAnsi="Symbol" w:hint="default"/>
      </w:rPr>
    </w:lvl>
    <w:lvl w:ilvl="1" w:tplc="04090003" w:tentative="1">
      <w:start w:val="1"/>
      <w:numFmt w:val="bullet"/>
      <w:lvlText w:val="o"/>
      <w:lvlJc w:val="left"/>
      <w:pPr>
        <w:ind w:left="1824" w:hanging="360"/>
      </w:pPr>
      <w:rPr>
        <w:rFonts w:ascii="Courier New" w:hAnsi="Courier New" w:cs="Courier New" w:hint="default"/>
      </w:rPr>
    </w:lvl>
    <w:lvl w:ilvl="2" w:tplc="04090005" w:tentative="1">
      <w:start w:val="1"/>
      <w:numFmt w:val="bullet"/>
      <w:lvlText w:val=""/>
      <w:lvlJc w:val="left"/>
      <w:pPr>
        <w:ind w:left="2544" w:hanging="360"/>
      </w:pPr>
      <w:rPr>
        <w:rFonts w:ascii="Wingdings" w:hAnsi="Wingdings" w:hint="default"/>
      </w:rPr>
    </w:lvl>
    <w:lvl w:ilvl="3" w:tplc="04090001" w:tentative="1">
      <w:start w:val="1"/>
      <w:numFmt w:val="bullet"/>
      <w:lvlText w:val=""/>
      <w:lvlJc w:val="left"/>
      <w:pPr>
        <w:ind w:left="3264" w:hanging="360"/>
      </w:pPr>
      <w:rPr>
        <w:rFonts w:ascii="Symbol" w:hAnsi="Symbol" w:hint="default"/>
      </w:rPr>
    </w:lvl>
    <w:lvl w:ilvl="4" w:tplc="04090003" w:tentative="1">
      <w:start w:val="1"/>
      <w:numFmt w:val="bullet"/>
      <w:lvlText w:val="o"/>
      <w:lvlJc w:val="left"/>
      <w:pPr>
        <w:ind w:left="3984" w:hanging="360"/>
      </w:pPr>
      <w:rPr>
        <w:rFonts w:ascii="Courier New" w:hAnsi="Courier New" w:cs="Courier New" w:hint="default"/>
      </w:rPr>
    </w:lvl>
    <w:lvl w:ilvl="5" w:tplc="04090005" w:tentative="1">
      <w:start w:val="1"/>
      <w:numFmt w:val="bullet"/>
      <w:lvlText w:val=""/>
      <w:lvlJc w:val="left"/>
      <w:pPr>
        <w:ind w:left="4704" w:hanging="360"/>
      </w:pPr>
      <w:rPr>
        <w:rFonts w:ascii="Wingdings" w:hAnsi="Wingdings" w:hint="default"/>
      </w:rPr>
    </w:lvl>
    <w:lvl w:ilvl="6" w:tplc="04090001" w:tentative="1">
      <w:start w:val="1"/>
      <w:numFmt w:val="bullet"/>
      <w:lvlText w:val=""/>
      <w:lvlJc w:val="left"/>
      <w:pPr>
        <w:ind w:left="5424" w:hanging="360"/>
      </w:pPr>
      <w:rPr>
        <w:rFonts w:ascii="Symbol" w:hAnsi="Symbol" w:hint="default"/>
      </w:rPr>
    </w:lvl>
    <w:lvl w:ilvl="7" w:tplc="04090003" w:tentative="1">
      <w:start w:val="1"/>
      <w:numFmt w:val="bullet"/>
      <w:lvlText w:val="o"/>
      <w:lvlJc w:val="left"/>
      <w:pPr>
        <w:ind w:left="6144" w:hanging="360"/>
      </w:pPr>
      <w:rPr>
        <w:rFonts w:ascii="Courier New" w:hAnsi="Courier New" w:cs="Courier New" w:hint="default"/>
      </w:rPr>
    </w:lvl>
    <w:lvl w:ilvl="8" w:tplc="04090005" w:tentative="1">
      <w:start w:val="1"/>
      <w:numFmt w:val="bullet"/>
      <w:lvlText w:val=""/>
      <w:lvlJc w:val="left"/>
      <w:pPr>
        <w:ind w:left="6864" w:hanging="360"/>
      </w:pPr>
      <w:rPr>
        <w:rFonts w:ascii="Wingdings" w:hAnsi="Wingdings" w:hint="default"/>
      </w:rPr>
    </w:lvl>
  </w:abstractNum>
  <w:abstractNum w:abstractNumId="17" w15:restartNumberingAfterBreak="0">
    <w:nsid w:val="297D4A70"/>
    <w:multiLevelType w:val="hybridMultilevel"/>
    <w:tmpl w:val="CCD0F4B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2D7F28F3"/>
    <w:multiLevelType w:val="hybridMultilevel"/>
    <w:tmpl w:val="338AA498"/>
    <w:lvl w:ilvl="0" w:tplc="FFFFFFFF">
      <w:start w:val="1"/>
      <w:numFmt w:val="bullet"/>
      <w:lvlText w:val="-"/>
      <w:lvlJc w:val="left"/>
      <w:pPr>
        <w:ind w:left="720" w:hanging="360"/>
      </w:p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8B94638"/>
    <w:multiLevelType w:val="hybridMultilevel"/>
    <w:tmpl w:val="15B41CA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417569AC"/>
    <w:multiLevelType w:val="hybridMultilevel"/>
    <w:tmpl w:val="141E166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2F14DC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43BB2ADA"/>
    <w:multiLevelType w:val="multilevel"/>
    <w:tmpl w:val="F3CEC9EC"/>
    <w:lvl w:ilvl="0">
      <w:start w:val="1"/>
      <w:numFmt w:val="decimal"/>
      <w:lvlText w:val="%1."/>
      <w:lvlJc w:val="left"/>
      <w:pPr>
        <w:ind w:left="720" w:hanging="360"/>
      </w:pPr>
      <w:rPr>
        <w:rFonts w:hint="default"/>
      </w:rPr>
    </w:lvl>
    <w:lvl w:ilvl="1">
      <w:start w:val="1"/>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3" w15:restartNumberingAfterBreak="0">
    <w:nsid w:val="4AD50388"/>
    <w:multiLevelType w:val="hybridMultilevel"/>
    <w:tmpl w:val="3FD2E58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4" w15:restartNumberingAfterBreak="0">
    <w:nsid w:val="574C4232"/>
    <w:multiLevelType w:val="hybridMultilevel"/>
    <w:tmpl w:val="7CF2D3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97077AD"/>
    <w:multiLevelType w:val="multilevel"/>
    <w:tmpl w:val="FAF05698"/>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643C9869"/>
    <w:multiLevelType w:val="hybridMultilevel"/>
    <w:tmpl w:val="1D20A84A"/>
    <w:lvl w:ilvl="0" w:tplc="A5984ED8">
      <w:start w:val="1"/>
      <w:numFmt w:val="bullet"/>
      <w:lvlText w:val=""/>
      <w:lvlJc w:val="left"/>
    </w:lvl>
    <w:lvl w:ilvl="1" w:tplc="07188D86">
      <w:numFmt w:val="decimal"/>
      <w:lvlText w:val=""/>
      <w:lvlJc w:val="left"/>
    </w:lvl>
    <w:lvl w:ilvl="2" w:tplc="EAA2080E">
      <w:numFmt w:val="decimal"/>
      <w:lvlText w:val=""/>
      <w:lvlJc w:val="left"/>
    </w:lvl>
    <w:lvl w:ilvl="3" w:tplc="3B0CB734">
      <w:numFmt w:val="decimal"/>
      <w:lvlText w:val=""/>
      <w:lvlJc w:val="left"/>
    </w:lvl>
    <w:lvl w:ilvl="4" w:tplc="E78EF736">
      <w:numFmt w:val="decimal"/>
      <w:lvlText w:val=""/>
      <w:lvlJc w:val="left"/>
    </w:lvl>
    <w:lvl w:ilvl="5" w:tplc="878A2CCA">
      <w:numFmt w:val="decimal"/>
      <w:lvlText w:val=""/>
      <w:lvlJc w:val="left"/>
    </w:lvl>
    <w:lvl w:ilvl="6" w:tplc="A912B786">
      <w:numFmt w:val="decimal"/>
      <w:lvlText w:val=""/>
      <w:lvlJc w:val="left"/>
    </w:lvl>
    <w:lvl w:ilvl="7" w:tplc="0FB6051A">
      <w:numFmt w:val="decimal"/>
      <w:lvlText w:val=""/>
      <w:lvlJc w:val="left"/>
    </w:lvl>
    <w:lvl w:ilvl="8" w:tplc="0B60DD82">
      <w:numFmt w:val="decimal"/>
      <w:lvlText w:val=""/>
      <w:lvlJc w:val="left"/>
    </w:lvl>
  </w:abstractNum>
  <w:abstractNum w:abstractNumId="27" w15:restartNumberingAfterBreak="0">
    <w:nsid w:val="65CF7BC7"/>
    <w:multiLevelType w:val="hybridMultilevel"/>
    <w:tmpl w:val="9E50E8FE"/>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687E6E84"/>
    <w:multiLevelType w:val="hybridMultilevel"/>
    <w:tmpl w:val="7548AE4E"/>
    <w:lvl w:ilvl="0" w:tplc="04090001">
      <w:start w:val="1"/>
      <w:numFmt w:val="bullet"/>
      <w:lvlText w:val=""/>
      <w:lvlJc w:val="left"/>
      <w:pPr>
        <w:ind w:left="1080" w:hanging="360"/>
      </w:pPr>
      <w:rPr>
        <w:rFonts w:ascii="Symbol" w:hAnsi="Symbol" w:hint="default"/>
      </w:rPr>
    </w:lvl>
    <w:lvl w:ilvl="1" w:tplc="3370A810">
      <w:numFmt w:val="bullet"/>
      <w:lvlText w:val="-"/>
      <w:lvlJc w:val="left"/>
      <w:pPr>
        <w:ind w:left="1800" w:hanging="360"/>
      </w:pPr>
      <w:rPr>
        <w:rFonts w:ascii="Calibri" w:eastAsiaTheme="minorHAnsi" w:hAnsi="Calibri" w:cstheme="minorBidi"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6C596DD1"/>
    <w:multiLevelType w:val="hybridMultilevel"/>
    <w:tmpl w:val="713A30F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6D011DDE"/>
    <w:multiLevelType w:val="hybridMultilevel"/>
    <w:tmpl w:val="2F32E53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6D314615"/>
    <w:multiLevelType w:val="hybridMultilevel"/>
    <w:tmpl w:val="A84CEF9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6FDE7592"/>
    <w:multiLevelType w:val="hybridMultilevel"/>
    <w:tmpl w:val="788CFF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00F3270"/>
    <w:multiLevelType w:val="hybridMultilevel"/>
    <w:tmpl w:val="5C1CFBF2"/>
    <w:lvl w:ilvl="0" w:tplc="FFFFFFFF">
      <w:start w:val="1"/>
      <w:numFmt w:val="bullet"/>
      <w:lvlText w:val="-"/>
      <w:lvlJc w:val="left"/>
      <w:pPr>
        <w:ind w:left="1080" w:hanging="360"/>
      </w:p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7766648D"/>
    <w:multiLevelType w:val="hybridMultilevel"/>
    <w:tmpl w:val="762E677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32"/>
  </w:num>
  <w:num w:numId="2">
    <w:abstractNumId w:val="20"/>
  </w:num>
  <w:num w:numId="3">
    <w:abstractNumId w:val="31"/>
  </w:num>
  <w:num w:numId="4">
    <w:abstractNumId w:val="17"/>
  </w:num>
  <w:num w:numId="5">
    <w:abstractNumId w:val="23"/>
  </w:num>
  <w:num w:numId="6">
    <w:abstractNumId w:val="27"/>
  </w:num>
  <w:num w:numId="7">
    <w:abstractNumId w:val="12"/>
  </w:num>
  <w:num w:numId="8">
    <w:abstractNumId w:val="29"/>
  </w:num>
  <w:num w:numId="9">
    <w:abstractNumId w:val="14"/>
  </w:num>
  <w:num w:numId="10">
    <w:abstractNumId w:val="3"/>
  </w:num>
  <w:num w:numId="11">
    <w:abstractNumId w:val="28"/>
  </w:num>
  <w:num w:numId="12">
    <w:abstractNumId w:val="11"/>
  </w:num>
  <w:num w:numId="13">
    <w:abstractNumId w:val="19"/>
  </w:num>
  <w:num w:numId="14">
    <w:abstractNumId w:val="30"/>
  </w:num>
  <w:num w:numId="15">
    <w:abstractNumId w:val="10"/>
  </w:num>
  <w:num w:numId="16">
    <w:abstractNumId w:val="16"/>
  </w:num>
  <w:num w:numId="17">
    <w:abstractNumId w:val="8"/>
  </w:num>
  <w:num w:numId="18">
    <w:abstractNumId w:val="24"/>
  </w:num>
  <w:num w:numId="19">
    <w:abstractNumId w:val="22"/>
  </w:num>
  <w:num w:numId="20">
    <w:abstractNumId w:val="26"/>
  </w:num>
  <w:num w:numId="21">
    <w:abstractNumId w:val="9"/>
  </w:num>
  <w:num w:numId="22">
    <w:abstractNumId w:val="5"/>
  </w:num>
  <w:num w:numId="23">
    <w:abstractNumId w:val="2"/>
  </w:num>
  <w:num w:numId="24">
    <w:abstractNumId w:val="15"/>
  </w:num>
  <w:num w:numId="25">
    <w:abstractNumId w:val="4"/>
  </w:num>
  <w:num w:numId="26">
    <w:abstractNumId w:val="0"/>
  </w:num>
  <w:num w:numId="27">
    <w:abstractNumId w:val="6"/>
  </w:num>
  <w:num w:numId="28">
    <w:abstractNumId w:val="33"/>
  </w:num>
  <w:num w:numId="29">
    <w:abstractNumId w:val="18"/>
  </w:num>
  <w:num w:numId="30">
    <w:abstractNumId w:val="34"/>
  </w:num>
  <w:num w:numId="31">
    <w:abstractNumId w:val="25"/>
  </w:num>
  <w:num w:numId="32">
    <w:abstractNumId w:val="21"/>
  </w:num>
  <w:num w:numId="33">
    <w:abstractNumId w:val="13"/>
  </w:num>
  <w:num w:numId="34">
    <w:abstractNumId w:val="1"/>
  </w:num>
  <w:num w:numId="35">
    <w:abstractNumId w:val="7"/>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Sabin Buraga">
    <w15:presenceInfo w15:providerId="None" w15:userId="Sabin Buraga"/>
  </w15:person>
  <w15:person w15:author="Alexandru Martinas">
    <w15:presenceInfo w15:providerId="Windows Live" w15:userId="ccdfd8cac7d903d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9"/>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4047F"/>
    <w:rsid w:val="000025FE"/>
    <w:rsid w:val="000033AD"/>
    <w:rsid w:val="000033B0"/>
    <w:rsid w:val="00003DEE"/>
    <w:rsid w:val="000040FD"/>
    <w:rsid w:val="0000458B"/>
    <w:rsid w:val="000055F6"/>
    <w:rsid w:val="00007337"/>
    <w:rsid w:val="000073F9"/>
    <w:rsid w:val="000112A8"/>
    <w:rsid w:val="0001250F"/>
    <w:rsid w:val="00013C68"/>
    <w:rsid w:val="00023405"/>
    <w:rsid w:val="000237EF"/>
    <w:rsid w:val="0002400C"/>
    <w:rsid w:val="00024B91"/>
    <w:rsid w:val="00026751"/>
    <w:rsid w:val="0003083A"/>
    <w:rsid w:val="00030982"/>
    <w:rsid w:val="00032513"/>
    <w:rsid w:val="00032D73"/>
    <w:rsid w:val="0003370D"/>
    <w:rsid w:val="00034F84"/>
    <w:rsid w:val="0003652D"/>
    <w:rsid w:val="000376F4"/>
    <w:rsid w:val="000434C1"/>
    <w:rsid w:val="00046617"/>
    <w:rsid w:val="00046D3A"/>
    <w:rsid w:val="00052883"/>
    <w:rsid w:val="00053172"/>
    <w:rsid w:val="00053815"/>
    <w:rsid w:val="0005397C"/>
    <w:rsid w:val="00057A2D"/>
    <w:rsid w:val="0006125B"/>
    <w:rsid w:val="00073FF6"/>
    <w:rsid w:val="0007624D"/>
    <w:rsid w:val="00077179"/>
    <w:rsid w:val="000819B5"/>
    <w:rsid w:val="00081A13"/>
    <w:rsid w:val="00093E4A"/>
    <w:rsid w:val="0009460F"/>
    <w:rsid w:val="00095CCF"/>
    <w:rsid w:val="0009643D"/>
    <w:rsid w:val="000A02C1"/>
    <w:rsid w:val="000A0D8B"/>
    <w:rsid w:val="000A1327"/>
    <w:rsid w:val="000A18A8"/>
    <w:rsid w:val="000A1E9D"/>
    <w:rsid w:val="000A2BAE"/>
    <w:rsid w:val="000A3607"/>
    <w:rsid w:val="000B093A"/>
    <w:rsid w:val="000B1AF7"/>
    <w:rsid w:val="000B2259"/>
    <w:rsid w:val="000B3927"/>
    <w:rsid w:val="000B4A7E"/>
    <w:rsid w:val="000B59DB"/>
    <w:rsid w:val="000B75AA"/>
    <w:rsid w:val="000C2A28"/>
    <w:rsid w:val="000C2DAB"/>
    <w:rsid w:val="000C5218"/>
    <w:rsid w:val="000C5B6E"/>
    <w:rsid w:val="000C6BF6"/>
    <w:rsid w:val="000C74D5"/>
    <w:rsid w:val="000C785C"/>
    <w:rsid w:val="000D0A51"/>
    <w:rsid w:val="000D33D3"/>
    <w:rsid w:val="000D4CAF"/>
    <w:rsid w:val="000D5221"/>
    <w:rsid w:val="000E07E6"/>
    <w:rsid w:val="000E560B"/>
    <w:rsid w:val="000F2EC0"/>
    <w:rsid w:val="000F49CF"/>
    <w:rsid w:val="000F58F1"/>
    <w:rsid w:val="000F6AA8"/>
    <w:rsid w:val="000F6C6C"/>
    <w:rsid w:val="000F7647"/>
    <w:rsid w:val="00101594"/>
    <w:rsid w:val="00103C5A"/>
    <w:rsid w:val="001052DB"/>
    <w:rsid w:val="001152AD"/>
    <w:rsid w:val="0011695F"/>
    <w:rsid w:val="0012574F"/>
    <w:rsid w:val="00127B8D"/>
    <w:rsid w:val="00130CBB"/>
    <w:rsid w:val="00133BED"/>
    <w:rsid w:val="001353B4"/>
    <w:rsid w:val="001377F2"/>
    <w:rsid w:val="0014047F"/>
    <w:rsid w:val="0014431F"/>
    <w:rsid w:val="00144EB8"/>
    <w:rsid w:val="001451CA"/>
    <w:rsid w:val="00146257"/>
    <w:rsid w:val="00146BE1"/>
    <w:rsid w:val="0014752F"/>
    <w:rsid w:val="00151082"/>
    <w:rsid w:val="00151FDB"/>
    <w:rsid w:val="001526D8"/>
    <w:rsid w:val="0015329B"/>
    <w:rsid w:val="001552FB"/>
    <w:rsid w:val="001557D1"/>
    <w:rsid w:val="00156170"/>
    <w:rsid w:val="001631A7"/>
    <w:rsid w:val="00163815"/>
    <w:rsid w:val="00164EB1"/>
    <w:rsid w:val="00172477"/>
    <w:rsid w:val="001739AE"/>
    <w:rsid w:val="00177081"/>
    <w:rsid w:val="001812DC"/>
    <w:rsid w:val="00182A0F"/>
    <w:rsid w:val="00182B6D"/>
    <w:rsid w:val="00183CE6"/>
    <w:rsid w:val="001848CD"/>
    <w:rsid w:val="001854C3"/>
    <w:rsid w:val="0018685D"/>
    <w:rsid w:val="00186C85"/>
    <w:rsid w:val="001872B0"/>
    <w:rsid w:val="0019200D"/>
    <w:rsid w:val="001929A7"/>
    <w:rsid w:val="00195AB1"/>
    <w:rsid w:val="00195BAD"/>
    <w:rsid w:val="00196211"/>
    <w:rsid w:val="001966BD"/>
    <w:rsid w:val="00196E9C"/>
    <w:rsid w:val="00197FFA"/>
    <w:rsid w:val="001A0839"/>
    <w:rsid w:val="001A0E7B"/>
    <w:rsid w:val="001A564F"/>
    <w:rsid w:val="001A5B03"/>
    <w:rsid w:val="001B2B93"/>
    <w:rsid w:val="001B3041"/>
    <w:rsid w:val="001B3430"/>
    <w:rsid w:val="001B3ADC"/>
    <w:rsid w:val="001B3FFC"/>
    <w:rsid w:val="001B5A68"/>
    <w:rsid w:val="001B5BA8"/>
    <w:rsid w:val="001C13E6"/>
    <w:rsid w:val="001C1E35"/>
    <w:rsid w:val="001C6714"/>
    <w:rsid w:val="001D07F8"/>
    <w:rsid w:val="001D2C09"/>
    <w:rsid w:val="001D44F2"/>
    <w:rsid w:val="001D53E8"/>
    <w:rsid w:val="001D5C84"/>
    <w:rsid w:val="001E12B6"/>
    <w:rsid w:val="001E32A3"/>
    <w:rsid w:val="001E32E5"/>
    <w:rsid w:val="001E5E67"/>
    <w:rsid w:val="001F6CB8"/>
    <w:rsid w:val="001F7324"/>
    <w:rsid w:val="001F7D45"/>
    <w:rsid w:val="00201E84"/>
    <w:rsid w:val="00204965"/>
    <w:rsid w:val="00205D34"/>
    <w:rsid w:val="00213932"/>
    <w:rsid w:val="0021484F"/>
    <w:rsid w:val="00221E1E"/>
    <w:rsid w:val="00221FF5"/>
    <w:rsid w:val="002249E1"/>
    <w:rsid w:val="002262AA"/>
    <w:rsid w:val="00231887"/>
    <w:rsid w:val="002337CC"/>
    <w:rsid w:val="00233BA2"/>
    <w:rsid w:val="00234BCF"/>
    <w:rsid w:val="00237109"/>
    <w:rsid w:val="002415DE"/>
    <w:rsid w:val="00242945"/>
    <w:rsid w:val="002519B0"/>
    <w:rsid w:val="00252A5D"/>
    <w:rsid w:val="00254877"/>
    <w:rsid w:val="00257632"/>
    <w:rsid w:val="00257741"/>
    <w:rsid w:val="00260881"/>
    <w:rsid w:val="002673BA"/>
    <w:rsid w:val="00270CDC"/>
    <w:rsid w:val="00271AE7"/>
    <w:rsid w:val="00272F9B"/>
    <w:rsid w:val="002738F9"/>
    <w:rsid w:val="00277DF5"/>
    <w:rsid w:val="00281668"/>
    <w:rsid w:val="00281C4B"/>
    <w:rsid w:val="00287ABE"/>
    <w:rsid w:val="0029356C"/>
    <w:rsid w:val="00295F51"/>
    <w:rsid w:val="00297C78"/>
    <w:rsid w:val="002A2681"/>
    <w:rsid w:val="002A4532"/>
    <w:rsid w:val="002A6AF3"/>
    <w:rsid w:val="002B0067"/>
    <w:rsid w:val="002B0741"/>
    <w:rsid w:val="002B080D"/>
    <w:rsid w:val="002B126F"/>
    <w:rsid w:val="002B2529"/>
    <w:rsid w:val="002B54D1"/>
    <w:rsid w:val="002B63E7"/>
    <w:rsid w:val="002B6784"/>
    <w:rsid w:val="002B6E6F"/>
    <w:rsid w:val="002B7656"/>
    <w:rsid w:val="002C21B8"/>
    <w:rsid w:val="002C3769"/>
    <w:rsid w:val="002C3CCE"/>
    <w:rsid w:val="002C3D1E"/>
    <w:rsid w:val="002C4DB6"/>
    <w:rsid w:val="002C4DE6"/>
    <w:rsid w:val="002C5952"/>
    <w:rsid w:val="002C70DC"/>
    <w:rsid w:val="002D0F9B"/>
    <w:rsid w:val="002D2CAC"/>
    <w:rsid w:val="002D32C3"/>
    <w:rsid w:val="002D3318"/>
    <w:rsid w:val="002D7577"/>
    <w:rsid w:val="002E113E"/>
    <w:rsid w:val="002E2BAE"/>
    <w:rsid w:val="002E63EC"/>
    <w:rsid w:val="002E7A66"/>
    <w:rsid w:val="002F1C0A"/>
    <w:rsid w:val="002F20AD"/>
    <w:rsid w:val="002F2397"/>
    <w:rsid w:val="002F467E"/>
    <w:rsid w:val="002F58BF"/>
    <w:rsid w:val="002F724C"/>
    <w:rsid w:val="00300CB2"/>
    <w:rsid w:val="0030454B"/>
    <w:rsid w:val="00305F85"/>
    <w:rsid w:val="00306502"/>
    <w:rsid w:val="00306F22"/>
    <w:rsid w:val="00307207"/>
    <w:rsid w:val="00310647"/>
    <w:rsid w:val="00311386"/>
    <w:rsid w:val="0031243A"/>
    <w:rsid w:val="003128BD"/>
    <w:rsid w:val="00320DC2"/>
    <w:rsid w:val="00321B57"/>
    <w:rsid w:val="00321F8F"/>
    <w:rsid w:val="00324865"/>
    <w:rsid w:val="00332CE6"/>
    <w:rsid w:val="00335090"/>
    <w:rsid w:val="00337138"/>
    <w:rsid w:val="00341966"/>
    <w:rsid w:val="003439E2"/>
    <w:rsid w:val="00343AFE"/>
    <w:rsid w:val="003445A6"/>
    <w:rsid w:val="0034733D"/>
    <w:rsid w:val="003516DC"/>
    <w:rsid w:val="003519F5"/>
    <w:rsid w:val="003534A5"/>
    <w:rsid w:val="003549F0"/>
    <w:rsid w:val="00363B71"/>
    <w:rsid w:val="0036579C"/>
    <w:rsid w:val="003672E2"/>
    <w:rsid w:val="0037154B"/>
    <w:rsid w:val="0037657C"/>
    <w:rsid w:val="00381FEA"/>
    <w:rsid w:val="00382D15"/>
    <w:rsid w:val="00383EDC"/>
    <w:rsid w:val="003846B5"/>
    <w:rsid w:val="003856CA"/>
    <w:rsid w:val="00385F0D"/>
    <w:rsid w:val="00387BBC"/>
    <w:rsid w:val="0039170F"/>
    <w:rsid w:val="00391EE2"/>
    <w:rsid w:val="003921A1"/>
    <w:rsid w:val="00394D6C"/>
    <w:rsid w:val="003A15D5"/>
    <w:rsid w:val="003A2681"/>
    <w:rsid w:val="003A3C90"/>
    <w:rsid w:val="003A5293"/>
    <w:rsid w:val="003A5ED6"/>
    <w:rsid w:val="003B2CB0"/>
    <w:rsid w:val="003B51B0"/>
    <w:rsid w:val="003B7643"/>
    <w:rsid w:val="003B79D2"/>
    <w:rsid w:val="003C5BA2"/>
    <w:rsid w:val="003C6935"/>
    <w:rsid w:val="003C69E4"/>
    <w:rsid w:val="003D04D6"/>
    <w:rsid w:val="003D2CD0"/>
    <w:rsid w:val="003D2FED"/>
    <w:rsid w:val="003D3C76"/>
    <w:rsid w:val="003D4C03"/>
    <w:rsid w:val="003D515D"/>
    <w:rsid w:val="003D687F"/>
    <w:rsid w:val="003D72C8"/>
    <w:rsid w:val="003E2D8C"/>
    <w:rsid w:val="003E4DB1"/>
    <w:rsid w:val="003E5137"/>
    <w:rsid w:val="003E527C"/>
    <w:rsid w:val="003E5704"/>
    <w:rsid w:val="003E7091"/>
    <w:rsid w:val="003F25C4"/>
    <w:rsid w:val="003F3D39"/>
    <w:rsid w:val="004012D8"/>
    <w:rsid w:val="0040182C"/>
    <w:rsid w:val="00401CED"/>
    <w:rsid w:val="00401DAE"/>
    <w:rsid w:val="00404723"/>
    <w:rsid w:val="00407095"/>
    <w:rsid w:val="0041201A"/>
    <w:rsid w:val="00417761"/>
    <w:rsid w:val="00420938"/>
    <w:rsid w:val="00421965"/>
    <w:rsid w:val="00421B0E"/>
    <w:rsid w:val="004222B0"/>
    <w:rsid w:val="00423FAF"/>
    <w:rsid w:val="0042755D"/>
    <w:rsid w:val="00427EC8"/>
    <w:rsid w:val="004316C5"/>
    <w:rsid w:val="00431980"/>
    <w:rsid w:val="00435B1F"/>
    <w:rsid w:val="00435CCE"/>
    <w:rsid w:val="00437578"/>
    <w:rsid w:val="00440874"/>
    <w:rsid w:val="00440A4B"/>
    <w:rsid w:val="00440D0A"/>
    <w:rsid w:val="00441F9C"/>
    <w:rsid w:val="00446121"/>
    <w:rsid w:val="0044638D"/>
    <w:rsid w:val="004520BD"/>
    <w:rsid w:val="00453AA9"/>
    <w:rsid w:val="00454CC7"/>
    <w:rsid w:val="0046116F"/>
    <w:rsid w:val="00462196"/>
    <w:rsid w:val="004629EB"/>
    <w:rsid w:val="004730BA"/>
    <w:rsid w:val="004745E2"/>
    <w:rsid w:val="00480B53"/>
    <w:rsid w:val="00481E92"/>
    <w:rsid w:val="004827EB"/>
    <w:rsid w:val="00483E1E"/>
    <w:rsid w:val="00483F8C"/>
    <w:rsid w:val="00484F46"/>
    <w:rsid w:val="00493787"/>
    <w:rsid w:val="0049537D"/>
    <w:rsid w:val="00496F91"/>
    <w:rsid w:val="004A04EF"/>
    <w:rsid w:val="004A116A"/>
    <w:rsid w:val="004A1D83"/>
    <w:rsid w:val="004A5896"/>
    <w:rsid w:val="004A5C48"/>
    <w:rsid w:val="004A5EE9"/>
    <w:rsid w:val="004A600E"/>
    <w:rsid w:val="004B21DA"/>
    <w:rsid w:val="004B6500"/>
    <w:rsid w:val="004B6771"/>
    <w:rsid w:val="004B7E96"/>
    <w:rsid w:val="004C0BD2"/>
    <w:rsid w:val="004C0CE5"/>
    <w:rsid w:val="004C2EBC"/>
    <w:rsid w:val="004C4283"/>
    <w:rsid w:val="004C4730"/>
    <w:rsid w:val="004C5323"/>
    <w:rsid w:val="004C55B0"/>
    <w:rsid w:val="004C5712"/>
    <w:rsid w:val="004C7937"/>
    <w:rsid w:val="004D028A"/>
    <w:rsid w:val="004D157B"/>
    <w:rsid w:val="004D44BA"/>
    <w:rsid w:val="004D49EF"/>
    <w:rsid w:val="004D4B3C"/>
    <w:rsid w:val="004D7E2E"/>
    <w:rsid w:val="004E187C"/>
    <w:rsid w:val="004E1D2C"/>
    <w:rsid w:val="004E3504"/>
    <w:rsid w:val="004E5B63"/>
    <w:rsid w:val="004E693E"/>
    <w:rsid w:val="004F17B2"/>
    <w:rsid w:val="004F5799"/>
    <w:rsid w:val="004F7827"/>
    <w:rsid w:val="004F786F"/>
    <w:rsid w:val="00500751"/>
    <w:rsid w:val="00501CAC"/>
    <w:rsid w:val="00502623"/>
    <w:rsid w:val="00503AFD"/>
    <w:rsid w:val="00505085"/>
    <w:rsid w:val="00510763"/>
    <w:rsid w:val="0051327B"/>
    <w:rsid w:val="00513399"/>
    <w:rsid w:val="00514529"/>
    <w:rsid w:val="00515622"/>
    <w:rsid w:val="00517E3C"/>
    <w:rsid w:val="00520BD2"/>
    <w:rsid w:val="00524631"/>
    <w:rsid w:val="00524B61"/>
    <w:rsid w:val="00526072"/>
    <w:rsid w:val="00526F43"/>
    <w:rsid w:val="00534C71"/>
    <w:rsid w:val="005362A2"/>
    <w:rsid w:val="00536C6A"/>
    <w:rsid w:val="00536C9B"/>
    <w:rsid w:val="005378C7"/>
    <w:rsid w:val="00540A43"/>
    <w:rsid w:val="00540DB3"/>
    <w:rsid w:val="005422E7"/>
    <w:rsid w:val="00542F0D"/>
    <w:rsid w:val="00545FE5"/>
    <w:rsid w:val="005505B1"/>
    <w:rsid w:val="00551F43"/>
    <w:rsid w:val="00553B82"/>
    <w:rsid w:val="005549EE"/>
    <w:rsid w:val="005552FE"/>
    <w:rsid w:val="00557051"/>
    <w:rsid w:val="00563B61"/>
    <w:rsid w:val="00564F81"/>
    <w:rsid w:val="00567E81"/>
    <w:rsid w:val="00571BFD"/>
    <w:rsid w:val="00576863"/>
    <w:rsid w:val="00577069"/>
    <w:rsid w:val="005773EB"/>
    <w:rsid w:val="00577BCC"/>
    <w:rsid w:val="005804CF"/>
    <w:rsid w:val="0058153C"/>
    <w:rsid w:val="0058368D"/>
    <w:rsid w:val="0058549D"/>
    <w:rsid w:val="00585719"/>
    <w:rsid w:val="005867F6"/>
    <w:rsid w:val="00587599"/>
    <w:rsid w:val="00590B02"/>
    <w:rsid w:val="0059399D"/>
    <w:rsid w:val="00594940"/>
    <w:rsid w:val="00595DF6"/>
    <w:rsid w:val="005A0892"/>
    <w:rsid w:val="005A0B1A"/>
    <w:rsid w:val="005A0CDA"/>
    <w:rsid w:val="005A3197"/>
    <w:rsid w:val="005A373C"/>
    <w:rsid w:val="005A6458"/>
    <w:rsid w:val="005A6BAF"/>
    <w:rsid w:val="005A7702"/>
    <w:rsid w:val="005A7B25"/>
    <w:rsid w:val="005B207B"/>
    <w:rsid w:val="005B289B"/>
    <w:rsid w:val="005B3717"/>
    <w:rsid w:val="005B37F9"/>
    <w:rsid w:val="005B625F"/>
    <w:rsid w:val="005B79BD"/>
    <w:rsid w:val="005B7EC4"/>
    <w:rsid w:val="005C39D8"/>
    <w:rsid w:val="005C419B"/>
    <w:rsid w:val="005C48C3"/>
    <w:rsid w:val="005C55C1"/>
    <w:rsid w:val="005D10F1"/>
    <w:rsid w:val="005D6280"/>
    <w:rsid w:val="005D652B"/>
    <w:rsid w:val="005E0EBE"/>
    <w:rsid w:val="005E145B"/>
    <w:rsid w:val="005E1D10"/>
    <w:rsid w:val="005E4494"/>
    <w:rsid w:val="005E49C4"/>
    <w:rsid w:val="005E4B7B"/>
    <w:rsid w:val="005E4E3B"/>
    <w:rsid w:val="005E5376"/>
    <w:rsid w:val="005E5B8D"/>
    <w:rsid w:val="005E79A5"/>
    <w:rsid w:val="005E7D09"/>
    <w:rsid w:val="005F03AB"/>
    <w:rsid w:val="005F1124"/>
    <w:rsid w:val="005F4636"/>
    <w:rsid w:val="005F4BFE"/>
    <w:rsid w:val="00601DD8"/>
    <w:rsid w:val="00605646"/>
    <w:rsid w:val="0061043E"/>
    <w:rsid w:val="00610E74"/>
    <w:rsid w:val="0061121B"/>
    <w:rsid w:val="00611A45"/>
    <w:rsid w:val="00613310"/>
    <w:rsid w:val="00616402"/>
    <w:rsid w:val="006213E3"/>
    <w:rsid w:val="00622268"/>
    <w:rsid w:val="0062382C"/>
    <w:rsid w:val="006239C1"/>
    <w:rsid w:val="00625E10"/>
    <w:rsid w:val="0063588D"/>
    <w:rsid w:val="006372C3"/>
    <w:rsid w:val="006375DA"/>
    <w:rsid w:val="00641790"/>
    <w:rsid w:val="00642069"/>
    <w:rsid w:val="00646311"/>
    <w:rsid w:val="00646EA1"/>
    <w:rsid w:val="00647E13"/>
    <w:rsid w:val="00647E8B"/>
    <w:rsid w:val="006519B7"/>
    <w:rsid w:val="00651D19"/>
    <w:rsid w:val="00652550"/>
    <w:rsid w:val="00654BE3"/>
    <w:rsid w:val="0065558C"/>
    <w:rsid w:val="00657897"/>
    <w:rsid w:val="00670627"/>
    <w:rsid w:val="006709AF"/>
    <w:rsid w:val="006730A7"/>
    <w:rsid w:val="00674B8E"/>
    <w:rsid w:val="00674D9D"/>
    <w:rsid w:val="00676997"/>
    <w:rsid w:val="00680148"/>
    <w:rsid w:val="006812DA"/>
    <w:rsid w:val="00681F2F"/>
    <w:rsid w:val="00683BB7"/>
    <w:rsid w:val="006878C5"/>
    <w:rsid w:val="00691A66"/>
    <w:rsid w:val="00695166"/>
    <w:rsid w:val="00697A73"/>
    <w:rsid w:val="006A0FAA"/>
    <w:rsid w:val="006A3995"/>
    <w:rsid w:val="006A4BA3"/>
    <w:rsid w:val="006A5A74"/>
    <w:rsid w:val="006A5C1B"/>
    <w:rsid w:val="006A6606"/>
    <w:rsid w:val="006A744F"/>
    <w:rsid w:val="006B2DFF"/>
    <w:rsid w:val="006B3161"/>
    <w:rsid w:val="006B35CF"/>
    <w:rsid w:val="006B72C2"/>
    <w:rsid w:val="006C113B"/>
    <w:rsid w:val="006C4BAA"/>
    <w:rsid w:val="006C5406"/>
    <w:rsid w:val="006C6407"/>
    <w:rsid w:val="006C6CBB"/>
    <w:rsid w:val="006C6CF7"/>
    <w:rsid w:val="006D0C3E"/>
    <w:rsid w:val="006D3E92"/>
    <w:rsid w:val="006D4BAB"/>
    <w:rsid w:val="006D7564"/>
    <w:rsid w:val="006E35B8"/>
    <w:rsid w:val="006E3AD8"/>
    <w:rsid w:val="006E5311"/>
    <w:rsid w:val="006E6605"/>
    <w:rsid w:val="006E6727"/>
    <w:rsid w:val="006E6B3B"/>
    <w:rsid w:val="006F02E3"/>
    <w:rsid w:val="006F1807"/>
    <w:rsid w:val="006F3007"/>
    <w:rsid w:val="006F45CB"/>
    <w:rsid w:val="006F72B2"/>
    <w:rsid w:val="006F77C7"/>
    <w:rsid w:val="007036C6"/>
    <w:rsid w:val="00703798"/>
    <w:rsid w:val="007113FC"/>
    <w:rsid w:val="00711CD4"/>
    <w:rsid w:val="007130F3"/>
    <w:rsid w:val="0071410D"/>
    <w:rsid w:val="0071452E"/>
    <w:rsid w:val="007155F3"/>
    <w:rsid w:val="007156F1"/>
    <w:rsid w:val="00715EA6"/>
    <w:rsid w:val="00720237"/>
    <w:rsid w:val="00722975"/>
    <w:rsid w:val="007231E4"/>
    <w:rsid w:val="0072472D"/>
    <w:rsid w:val="00724D21"/>
    <w:rsid w:val="00726207"/>
    <w:rsid w:val="00731ED4"/>
    <w:rsid w:val="0073493A"/>
    <w:rsid w:val="00737DC6"/>
    <w:rsid w:val="00740A6C"/>
    <w:rsid w:val="00743D1B"/>
    <w:rsid w:val="00751B3C"/>
    <w:rsid w:val="0075400F"/>
    <w:rsid w:val="00754134"/>
    <w:rsid w:val="00756CAF"/>
    <w:rsid w:val="00761430"/>
    <w:rsid w:val="00761D4F"/>
    <w:rsid w:val="00762371"/>
    <w:rsid w:val="007668D2"/>
    <w:rsid w:val="0077187C"/>
    <w:rsid w:val="00772B53"/>
    <w:rsid w:val="007732E2"/>
    <w:rsid w:val="00774CC0"/>
    <w:rsid w:val="00775140"/>
    <w:rsid w:val="00776289"/>
    <w:rsid w:val="00780A7C"/>
    <w:rsid w:val="00781FCD"/>
    <w:rsid w:val="00783FCC"/>
    <w:rsid w:val="0078593C"/>
    <w:rsid w:val="00787EA4"/>
    <w:rsid w:val="00793E7A"/>
    <w:rsid w:val="00793ED4"/>
    <w:rsid w:val="007942BC"/>
    <w:rsid w:val="00794420"/>
    <w:rsid w:val="00796A30"/>
    <w:rsid w:val="007A0504"/>
    <w:rsid w:val="007A10AC"/>
    <w:rsid w:val="007A2B25"/>
    <w:rsid w:val="007A340B"/>
    <w:rsid w:val="007A3A4D"/>
    <w:rsid w:val="007A5393"/>
    <w:rsid w:val="007A7765"/>
    <w:rsid w:val="007A7A59"/>
    <w:rsid w:val="007B1960"/>
    <w:rsid w:val="007B3790"/>
    <w:rsid w:val="007C1035"/>
    <w:rsid w:val="007C36CB"/>
    <w:rsid w:val="007C6E31"/>
    <w:rsid w:val="007D2C57"/>
    <w:rsid w:val="007D2DC9"/>
    <w:rsid w:val="007D3278"/>
    <w:rsid w:val="007D3440"/>
    <w:rsid w:val="007D35EC"/>
    <w:rsid w:val="007D41E3"/>
    <w:rsid w:val="007D616D"/>
    <w:rsid w:val="007E6727"/>
    <w:rsid w:val="007E6CB9"/>
    <w:rsid w:val="007E7709"/>
    <w:rsid w:val="007F0B6C"/>
    <w:rsid w:val="007F265E"/>
    <w:rsid w:val="007F3727"/>
    <w:rsid w:val="007F39DE"/>
    <w:rsid w:val="007F44C6"/>
    <w:rsid w:val="007F652B"/>
    <w:rsid w:val="007F77FA"/>
    <w:rsid w:val="007F7803"/>
    <w:rsid w:val="00800584"/>
    <w:rsid w:val="00806AC4"/>
    <w:rsid w:val="008072EF"/>
    <w:rsid w:val="00810768"/>
    <w:rsid w:val="00810862"/>
    <w:rsid w:val="00810F10"/>
    <w:rsid w:val="00811B88"/>
    <w:rsid w:val="00811E7F"/>
    <w:rsid w:val="008134E3"/>
    <w:rsid w:val="0081391D"/>
    <w:rsid w:val="00814AFB"/>
    <w:rsid w:val="00815567"/>
    <w:rsid w:val="00816621"/>
    <w:rsid w:val="00821F96"/>
    <w:rsid w:val="008231AB"/>
    <w:rsid w:val="00824250"/>
    <w:rsid w:val="00830106"/>
    <w:rsid w:val="00830AE4"/>
    <w:rsid w:val="0083282E"/>
    <w:rsid w:val="008333B5"/>
    <w:rsid w:val="00834170"/>
    <w:rsid w:val="0083694C"/>
    <w:rsid w:val="008371E8"/>
    <w:rsid w:val="00837623"/>
    <w:rsid w:val="008472E4"/>
    <w:rsid w:val="00850286"/>
    <w:rsid w:val="00850BFE"/>
    <w:rsid w:val="008616BE"/>
    <w:rsid w:val="00861928"/>
    <w:rsid w:val="0086307F"/>
    <w:rsid w:val="00863E5F"/>
    <w:rsid w:val="008657B8"/>
    <w:rsid w:val="00870A68"/>
    <w:rsid w:val="00871634"/>
    <w:rsid w:val="00871D82"/>
    <w:rsid w:val="008735E6"/>
    <w:rsid w:val="00873CE1"/>
    <w:rsid w:val="00876005"/>
    <w:rsid w:val="00876044"/>
    <w:rsid w:val="008831BB"/>
    <w:rsid w:val="00883AAC"/>
    <w:rsid w:val="00885707"/>
    <w:rsid w:val="008876C6"/>
    <w:rsid w:val="008910B4"/>
    <w:rsid w:val="0089155B"/>
    <w:rsid w:val="00892C39"/>
    <w:rsid w:val="008944CF"/>
    <w:rsid w:val="00895EF7"/>
    <w:rsid w:val="00896761"/>
    <w:rsid w:val="00897BC8"/>
    <w:rsid w:val="008A1793"/>
    <w:rsid w:val="008A21C5"/>
    <w:rsid w:val="008A2B99"/>
    <w:rsid w:val="008A3BB5"/>
    <w:rsid w:val="008A5FFE"/>
    <w:rsid w:val="008A6609"/>
    <w:rsid w:val="008B2085"/>
    <w:rsid w:val="008B6256"/>
    <w:rsid w:val="008C2B4D"/>
    <w:rsid w:val="008C2BB9"/>
    <w:rsid w:val="008C2D97"/>
    <w:rsid w:val="008C3512"/>
    <w:rsid w:val="008C39B4"/>
    <w:rsid w:val="008C419B"/>
    <w:rsid w:val="008C68FB"/>
    <w:rsid w:val="008D1524"/>
    <w:rsid w:val="008D1FD0"/>
    <w:rsid w:val="008D5FA7"/>
    <w:rsid w:val="008D62CD"/>
    <w:rsid w:val="008D6F5D"/>
    <w:rsid w:val="008E20EC"/>
    <w:rsid w:val="008E230D"/>
    <w:rsid w:val="008E2F7A"/>
    <w:rsid w:val="008E3733"/>
    <w:rsid w:val="008E4752"/>
    <w:rsid w:val="008E5768"/>
    <w:rsid w:val="008E6206"/>
    <w:rsid w:val="008E703D"/>
    <w:rsid w:val="008E7F8B"/>
    <w:rsid w:val="008F02E8"/>
    <w:rsid w:val="008F364B"/>
    <w:rsid w:val="008F3DE1"/>
    <w:rsid w:val="008F3F8C"/>
    <w:rsid w:val="00900B22"/>
    <w:rsid w:val="00902DA4"/>
    <w:rsid w:val="00904148"/>
    <w:rsid w:val="00906F9D"/>
    <w:rsid w:val="00912380"/>
    <w:rsid w:val="00912543"/>
    <w:rsid w:val="00913F5A"/>
    <w:rsid w:val="009213FD"/>
    <w:rsid w:val="00924114"/>
    <w:rsid w:val="0093036A"/>
    <w:rsid w:val="00930E97"/>
    <w:rsid w:val="00931A34"/>
    <w:rsid w:val="00931B80"/>
    <w:rsid w:val="009328F7"/>
    <w:rsid w:val="00932F31"/>
    <w:rsid w:val="00935CD5"/>
    <w:rsid w:val="00937794"/>
    <w:rsid w:val="00940722"/>
    <w:rsid w:val="00941E2F"/>
    <w:rsid w:val="00942D80"/>
    <w:rsid w:val="00943348"/>
    <w:rsid w:val="00950F5E"/>
    <w:rsid w:val="009514EE"/>
    <w:rsid w:val="00952050"/>
    <w:rsid w:val="00952A2C"/>
    <w:rsid w:val="009555E4"/>
    <w:rsid w:val="00956232"/>
    <w:rsid w:val="0096274D"/>
    <w:rsid w:val="009634E2"/>
    <w:rsid w:val="0096441C"/>
    <w:rsid w:val="0096522D"/>
    <w:rsid w:val="009664CB"/>
    <w:rsid w:val="009667BE"/>
    <w:rsid w:val="00966CCD"/>
    <w:rsid w:val="00967206"/>
    <w:rsid w:val="009673EA"/>
    <w:rsid w:val="00967D56"/>
    <w:rsid w:val="0097007D"/>
    <w:rsid w:val="009710DE"/>
    <w:rsid w:val="009728F1"/>
    <w:rsid w:val="00980069"/>
    <w:rsid w:val="00984A2A"/>
    <w:rsid w:val="009856CE"/>
    <w:rsid w:val="00987981"/>
    <w:rsid w:val="009917C6"/>
    <w:rsid w:val="00991F01"/>
    <w:rsid w:val="0099211D"/>
    <w:rsid w:val="00993880"/>
    <w:rsid w:val="00994887"/>
    <w:rsid w:val="0099610F"/>
    <w:rsid w:val="009979D6"/>
    <w:rsid w:val="00997E49"/>
    <w:rsid w:val="009A0AD7"/>
    <w:rsid w:val="009A5D2D"/>
    <w:rsid w:val="009A74B6"/>
    <w:rsid w:val="009A7E46"/>
    <w:rsid w:val="009B0279"/>
    <w:rsid w:val="009B1200"/>
    <w:rsid w:val="009B1BD3"/>
    <w:rsid w:val="009B1E6A"/>
    <w:rsid w:val="009B1F5C"/>
    <w:rsid w:val="009B311B"/>
    <w:rsid w:val="009B4458"/>
    <w:rsid w:val="009B4752"/>
    <w:rsid w:val="009C19A8"/>
    <w:rsid w:val="009C48C8"/>
    <w:rsid w:val="009D057A"/>
    <w:rsid w:val="009D06F9"/>
    <w:rsid w:val="009D1281"/>
    <w:rsid w:val="009D60ED"/>
    <w:rsid w:val="009E39D5"/>
    <w:rsid w:val="009E5381"/>
    <w:rsid w:val="009E7465"/>
    <w:rsid w:val="009F0C06"/>
    <w:rsid w:val="009F3352"/>
    <w:rsid w:val="009F4107"/>
    <w:rsid w:val="00A00B7C"/>
    <w:rsid w:val="00A01238"/>
    <w:rsid w:val="00A02980"/>
    <w:rsid w:val="00A04B27"/>
    <w:rsid w:val="00A04D12"/>
    <w:rsid w:val="00A056C6"/>
    <w:rsid w:val="00A07990"/>
    <w:rsid w:val="00A124D2"/>
    <w:rsid w:val="00A135D1"/>
    <w:rsid w:val="00A15AAF"/>
    <w:rsid w:val="00A17170"/>
    <w:rsid w:val="00A21503"/>
    <w:rsid w:val="00A2278F"/>
    <w:rsid w:val="00A22954"/>
    <w:rsid w:val="00A2656F"/>
    <w:rsid w:val="00A27E54"/>
    <w:rsid w:val="00A300CD"/>
    <w:rsid w:val="00A30229"/>
    <w:rsid w:val="00A31DE8"/>
    <w:rsid w:val="00A331AA"/>
    <w:rsid w:val="00A33405"/>
    <w:rsid w:val="00A3357F"/>
    <w:rsid w:val="00A33684"/>
    <w:rsid w:val="00A3468A"/>
    <w:rsid w:val="00A370EC"/>
    <w:rsid w:val="00A37FC0"/>
    <w:rsid w:val="00A40222"/>
    <w:rsid w:val="00A40778"/>
    <w:rsid w:val="00A41229"/>
    <w:rsid w:val="00A43E76"/>
    <w:rsid w:val="00A443D0"/>
    <w:rsid w:val="00A47A26"/>
    <w:rsid w:val="00A47B46"/>
    <w:rsid w:val="00A50473"/>
    <w:rsid w:val="00A50F00"/>
    <w:rsid w:val="00A511FB"/>
    <w:rsid w:val="00A62DAA"/>
    <w:rsid w:val="00A63586"/>
    <w:rsid w:val="00A6680F"/>
    <w:rsid w:val="00A6728B"/>
    <w:rsid w:val="00A67CC8"/>
    <w:rsid w:val="00A70C36"/>
    <w:rsid w:val="00A70F0D"/>
    <w:rsid w:val="00A71299"/>
    <w:rsid w:val="00A71E91"/>
    <w:rsid w:val="00A77B46"/>
    <w:rsid w:val="00A8222B"/>
    <w:rsid w:val="00A83D1D"/>
    <w:rsid w:val="00A85E74"/>
    <w:rsid w:val="00A85FEB"/>
    <w:rsid w:val="00A87935"/>
    <w:rsid w:val="00A93F19"/>
    <w:rsid w:val="00A95A0E"/>
    <w:rsid w:val="00A95A68"/>
    <w:rsid w:val="00A96724"/>
    <w:rsid w:val="00A96F00"/>
    <w:rsid w:val="00AA0216"/>
    <w:rsid w:val="00AA2044"/>
    <w:rsid w:val="00AA2457"/>
    <w:rsid w:val="00AA481C"/>
    <w:rsid w:val="00AB284E"/>
    <w:rsid w:val="00AC0C2C"/>
    <w:rsid w:val="00AC1641"/>
    <w:rsid w:val="00AC2089"/>
    <w:rsid w:val="00AC2182"/>
    <w:rsid w:val="00AC58A5"/>
    <w:rsid w:val="00AC6D9E"/>
    <w:rsid w:val="00AD02EC"/>
    <w:rsid w:val="00AD1084"/>
    <w:rsid w:val="00AD2C0F"/>
    <w:rsid w:val="00AD5C9F"/>
    <w:rsid w:val="00AD5E77"/>
    <w:rsid w:val="00AD645E"/>
    <w:rsid w:val="00AE17E3"/>
    <w:rsid w:val="00AE2376"/>
    <w:rsid w:val="00AE5E01"/>
    <w:rsid w:val="00AF12F2"/>
    <w:rsid w:val="00AF32DF"/>
    <w:rsid w:val="00AF672A"/>
    <w:rsid w:val="00B007C4"/>
    <w:rsid w:val="00B01FF0"/>
    <w:rsid w:val="00B02519"/>
    <w:rsid w:val="00B026FC"/>
    <w:rsid w:val="00B03DA0"/>
    <w:rsid w:val="00B05A40"/>
    <w:rsid w:val="00B05A84"/>
    <w:rsid w:val="00B0613C"/>
    <w:rsid w:val="00B07C05"/>
    <w:rsid w:val="00B113ED"/>
    <w:rsid w:val="00B11BBA"/>
    <w:rsid w:val="00B12BAA"/>
    <w:rsid w:val="00B16B6E"/>
    <w:rsid w:val="00B214AB"/>
    <w:rsid w:val="00B21938"/>
    <w:rsid w:val="00B21F69"/>
    <w:rsid w:val="00B226FA"/>
    <w:rsid w:val="00B23B20"/>
    <w:rsid w:val="00B24F7B"/>
    <w:rsid w:val="00B27ABA"/>
    <w:rsid w:val="00B32DDD"/>
    <w:rsid w:val="00B34EF8"/>
    <w:rsid w:val="00B363B5"/>
    <w:rsid w:val="00B373FF"/>
    <w:rsid w:val="00B41C3A"/>
    <w:rsid w:val="00B41FC5"/>
    <w:rsid w:val="00B441E9"/>
    <w:rsid w:val="00B44C48"/>
    <w:rsid w:val="00B44CBE"/>
    <w:rsid w:val="00B44DFC"/>
    <w:rsid w:val="00B4762F"/>
    <w:rsid w:val="00B47740"/>
    <w:rsid w:val="00B477D3"/>
    <w:rsid w:val="00B51B7D"/>
    <w:rsid w:val="00B5347A"/>
    <w:rsid w:val="00B5551C"/>
    <w:rsid w:val="00B5725E"/>
    <w:rsid w:val="00B62511"/>
    <w:rsid w:val="00B636E7"/>
    <w:rsid w:val="00B64CCD"/>
    <w:rsid w:val="00B65935"/>
    <w:rsid w:val="00B669C4"/>
    <w:rsid w:val="00B71F61"/>
    <w:rsid w:val="00B72CD1"/>
    <w:rsid w:val="00B771A4"/>
    <w:rsid w:val="00B77AB2"/>
    <w:rsid w:val="00B807CA"/>
    <w:rsid w:val="00B80EA7"/>
    <w:rsid w:val="00B8148A"/>
    <w:rsid w:val="00B81FD9"/>
    <w:rsid w:val="00B8293D"/>
    <w:rsid w:val="00B82BBE"/>
    <w:rsid w:val="00B83395"/>
    <w:rsid w:val="00B83A90"/>
    <w:rsid w:val="00B83C72"/>
    <w:rsid w:val="00B86FDF"/>
    <w:rsid w:val="00B87CB7"/>
    <w:rsid w:val="00B91137"/>
    <w:rsid w:val="00B91332"/>
    <w:rsid w:val="00BA4271"/>
    <w:rsid w:val="00BA774B"/>
    <w:rsid w:val="00BA78D6"/>
    <w:rsid w:val="00BB0ECA"/>
    <w:rsid w:val="00BB2BC2"/>
    <w:rsid w:val="00BB30D3"/>
    <w:rsid w:val="00BB3483"/>
    <w:rsid w:val="00BB3D5C"/>
    <w:rsid w:val="00BB4D8F"/>
    <w:rsid w:val="00BB6ECC"/>
    <w:rsid w:val="00BC3427"/>
    <w:rsid w:val="00BC4DF8"/>
    <w:rsid w:val="00BC5687"/>
    <w:rsid w:val="00BC5CE1"/>
    <w:rsid w:val="00BC6973"/>
    <w:rsid w:val="00BC7273"/>
    <w:rsid w:val="00BD0497"/>
    <w:rsid w:val="00BD29A6"/>
    <w:rsid w:val="00BD5178"/>
    <w:rsid w:val="00BD5686"/>
    <w:rsid w:val="00BD586E"/>
    <w:rsid w:val="00BD6883"/>
    <w:rsid w:val="00BE00F9"/>
    <w:rsid w:val="00BE186B"/>
    <w:rsid w:val="00BE1B1E"/>
    <w:rsid w:val="00BE5E94"/>
    <w:rsid w:val="00BE71AE"/>
    <w:rsid w:val="00BF0203"/>
    <w:rsid w:val="00BF6A05"/>
    <w:rsid w:val="00C021F5"/>
    <w:rsid w:val="00C04133"/>
    <w:rsid w:val="00C04859"/>
    <w:rsid w:val="00C07D29"/>
    <w:rsid w:val="00C133DF"/>
    <w:rsid w:val="00C14A8D"/>
    <w:rsid w:val="00C14D6D"/>
    <w:rsid w:val="00C20D92"/>
    <w:rsid w:val="00C21C37"/>
    <w:rsid w:val="00C231F8"/>
    <w:rsid w:val="00C24986"/>
    <w:rsid w:val="00C30195"/>
    <w:rsid w:val="00C31F0B"/>
    <w:rsid w:val="00C32051"/>
    <w:rsid w:val="00C361F0"/>
    <w:rsid w:val="00C402FB"/>
    <w:rsid w:val="00C450A4"/>
    <w:rsid w:val="00C45F67"/>
    <w:rsid w:val="00C51773"/>
    <w:rsid w:val="00C52F06"/>
    <w:rsid w:val="00C553C1"/>
    <w:rsid w:val="00C56CC9"/>
    <w:rsid w:val="00C57C83"/>
    <w:rsid w:val="00C60F89"/>
    <w:rsid w:val="00C6131B"/>
    <w:rsid w:val="00C63639"/>
    <w:rsid w:val="00C63925"/>
    <w:rsid w:val="00C640AB"/>
    <w:rsid w:val="00C71B80"/>
    <w:rsid w:val="00C729DF"/>
    <w:rsid w:val="00C74726"/>
    <w:rsid w:val="00C74A6E"/>
    <w:rsid w:val="00C75A77"/>
    <w:rsid w:val="00C80576"/>
    <w:rsid w:val="00C808F9"/>
    <w:rsid w:val="00C813FC"/>
    <w:rsid w:val="00C8158D"/>
    <w:rsid w:val="00C83815"/>
    <w:rsid w:val="00C87155"/>
    <w:rsid w:val="00C87ECE"/>
    <w:rsid w:val="00C91BB4"/>
    <w:rsid w:val="00C93FF3"/>
    <w:rsid w:val="00C95BE6"/>
    <w:rsid w:val="00C95F33"/>
    <w:rsid w:val="00CA143A"/>
    <w:rsid w:val="00CA2F3A"/>
    <w:rsid w:val="00CA2FCF"/>
    <w:rsid w:val="00CA4348"/>
    <w:rsid w:val="00CA5AD0"/>
    <w:rsid w:val="00CB0F04"/>
    <w:rsid w:val="00CB16E1"/>
    <w:rsid w:val="00CB1A60"/>
    <w:rsid w:val="00CB2222"/>
    <w:rsid w:val="00CB3242"/>
    <w:rsid w:val="00CB49AF"/>
    <w:rsid w:val="00CB5D28"/>
    <w:rsid w:val="00CB5F12"/>
    <w:rsid w:val="00CC53BE"/>
    <w:rsid w:val="00CC5522"/>
    <w:rsid w:val="00CC6344"/>
    <w:rsid w:val="00CC790F"/>
    <w:rsid w:val="00CD6E9B"/>
    <w:rsid w:val="00CE5DCA"/>
    <w:rsid w:val="00CE66C0"/>
    <w:rsid w:val="00CE77CA"/>
    <w:rsid w:val="00CF4042"/>
    <w:rsid w:val="00CF4560"/>
    <w:rsid w:val="00CF4C38"/>
    <w:rsid w:val="00CF57DD"/>
    <w:rsid w:val="00D00E13"/>
    <w:rsid w:val="00D01745"/>
    <w:rsid w:val="00D043E4"/>
    <w:rsid w:val="00D10644"/>
    <w:rsid w:val="00D11ABE"/>
    <w:rsid w:val="00D1501C"/>
    <w:rsid w:val="00D160A1"/>
    <w:rsid w:val="00D169CB"/>
    <w:rsid w:val="00D16FB5"/>
    <w:rsid w:val="00D21848"/>
    <w:rsid w:val="00D24C7F"/>
    <w:rsid w:val="00D25217"/>
    <w:rsid w:val="00D25E04"/>
    <w:rsid w:val="00D304F5"/>
    <w:rsid w:val="00D34E69"/>
    <w:rsid w:val="00D35ABF"/>
    <w:rsid w:val="00D36CF9"/>
    <w:rsid w:val="00D37600"/>
    <w:rsid w:val="00D438F6"/>
    <w:rsid w:val="00D43FAA"/>
    <w:rsid w:val="00D44044"/>
    <w:rsid w:val="00D44B66"/>
    <w:rsid w:val="00D463EE"/>
    <w:rsid w:val="00D4672C"/>
    <w:rsid w:val="00D5381C"/>
    <w:rsid w:val="00D54CFF"/>
    <w:rsid w:val="00D56DC3"/>
    <w:rsid w:val="00D61550"/>
    <w:rsid w:val="00D61C1E"/>
    <w:rsid w:val="00D622A4"/>
    <w:rsid w:val="00D6321F"/>
    <w:rsid w:val="00D63361"/>
    <w:rsid w:val="00D66092"/>
    <w:rsid w:val="00D66EBB"/>
    <w:rsid w:val="00D670BF"/>
    <w:rsid w:val="00D72739"/>
    <w:rsid w:val="00D74185"/>
    <w:rsid w:val="00D76663"/>
    <w:rsid w:val="00D82817"/>
    <w:rsid w:val="00D85742"/>
    <w:rsid w:val="00D86385"/>
    <w:rsid w:val="00D905DF"/>
    <w:rsid w:val="00D91DF8"/>
    <w:rsid w:val="00D9234E"/>
    <w:rsid w:val="00DA1E3A"/>
    <w:rsid w:val="00DA2A5B"/>
    <w:rsid w:val="00DA2A70"/>
    <w:rsid w:val="00DA36D6"/>
    <w:rsid w:val="00DA558C"/>
    <w:rsid w:val="00DA76B9"/>
    <w:rsid w:val="00DB16EF"/>
    <w:rsid w:val="00DB2117"/>
    <w:rsid w:val="00DB5437"/>
    <w:rsid w:val="00DB7C28"/>
    <w:rsid w:val="00DC1C33"/>
    <w:rsid w:val="00DC2945"/>
    <w:rsid w:val="00DC2D41"/>
    <w:rsid w:val="00DC3526"/>
    <w:rsid w:val="00DC56BE"/>
    <w:rsid w:val="00DD2584"/>
    <w:rsid w:val="00DD427B"/>
    <w:rsid w:val="00DD55F9"/>
    <w:rsid w:val="00DE0014"/>
    <w:rsid w:val="00DE5874"/>
    <w:rsid w:val="00DE5AA1"/>
    <w:rsid w:val="00DE71D7"/>
    <w:rsid w:val="00DF070E"/>
    <w:rsid w:val="00DF0C77"/>
    <w:rsid w:val="00DF14F6"/>
    <w:rsid w:val="00DF2C97"/>
    <w:rsid w:val="00DF308B"/>
    <w:rsid w:val="00DF4106"/>
    <w:rsid w:val="00DF4143"/>
    <w:rsid w:val="00E00ED0"/>
    <w:rsid w:val="00E03CAB"/>
    <w:rsid w:val="00E03E49"/>
    <w:rsid w:val="00E0519B"/>
    <w:rsid w:val="00E0527B"/>
    <w:rsid w:val="00E05C69"/>
    <w:rsid w:val="00E066AE"/>
    <w:rsid w:val="00E10F11"/>
    <w:rsid w:val="00E1289D"/>
    <w:rsid w:val="00E12EBE"/>
    <w:rsid w:val="00E15098"/>
    <w:rsid w:val="00E15141"/>
    <w:rsid w:val="00E15C0C"/>
    <w:rsid w:val="00E24D81"/>
    <w:rsid w:val="00E251B8"/>
    <w:rsid w:val="00E30072"/>
    <w:rsid w:val="00E30A0C"/>
    <w:rsid w:val="00E320FF"/>
    <w:rsid w:val="00E40E57"/>
    <w:rsid w:val="00E41EC9"/>
    <w:rsid w:val="00E437DD"/>
    <w:rsid w:val="00E465A0"/>
    <w:rsid w:val="00E50333"/>
    <w:rsid w:val="00E51E75"/>
    <w:rsid w:val="00E538E3"/>
    <w:rsid w:val="00E538F8"/>
    <w:rsid w:val="00E54CC1"/>
    <w:rsid w:val="00E5507B"/>
    <w:rsid w:val="00E55AA6"/>
    <w:rsid w:val="00E575E9"/>
    <w:rsid w:val="00E6082A"/>
    <w:rsid w:val="00E60BD3"/>
    <w:rsid w:val="00E613B0"/>
    <w:rsid w:val="00E624B2"/>
    <w:rsid w:val="00E65303"/>
    <w:rsid w:val="00E6535F"/>
    <w:rsid w:val="00E65995"/>
    <w:rsid w:val="00E65CE9"/>
    <w:rsid w:val="00E65D26"/>
    <w:rsid w:val="00E672ED"/>
    <w:rsid w:val="00E7084E"/>
    <w:rsid w:val="00E70AF2"/>
    <w:rsid w:val="00E72009"/>
    <w:rsid w:val="00E74166"/>
    <w:rsid w:val="00E779F1"/>
    <w:rsid w:val="00E8173B"/>
    <w:rsid w:val="00E826BC"/>
    <w:rsid w:val="00E8715A"/>
    <w:rsid w:val="00E874E0"/>
    <w:rsid w:val="00E91198"/>
    <w:rsid w:val="00E9272D"/>
    <w:rsid w:val="00E92CCA"/>
    <w:rsid w:val="00E93035"/>
    <w:rsid w:val="00E935A5"/>
    <w:rsid w:val="00E95B32"/>
    <w:rsid w:val="00E96657"/>
    <w:rsid w:val="00E96D88"/>
    <w:rsid w:val="00EA2AE1"/>
    <w:rsid w:val="00EA36ED"/>
    <w:rsid w:val="00EA68B6"/>
    <w:rsid w:val="00EA7C71"/>
    <w:rsid w:val="00EA7EA5"/>
    <w:rsid w:val="00EB1E5C"/>
    <w:rsid w:val="00EB27C1"/>
    <w:rsid w:val="00EB2D88"/>
    <w:rsid w:val="00EB620B"/>
    <w:rsid w:val="00EB6545"/>
    <w:rsid w:val="00EB68C7"/>
    <w:rsid w:val="00EC0392"/>
    <w:rsid w:val="00EC1978"/>
    <w:rsid w:val="00EC42CA"/>
    <w:rsid w:val="00ED0496"/>
    <w:rsid w:val="00ED18B8"/>
    <w:rsid w:val="00ED2F18"/>
    <w:rsid w:val="00EE22BB"/>
    <w:rsid w:val="00EE23FE"/>
    <w:rsid w:val="00EE38C6"/>
    <w:rsid w:val="00EE5658"/>
    <w:rsid w:val="00EE6951"/>
    <w:rsid w:val="00EE71B9"/>
    <w:rsid w:val="00EE7727"/>
    <w:rsid w:val="00EF3EB6"/>
    <w:rsid w:val="00F0086E"/>
    <w:rsid w:val="00F13769"/>
    <w:rsid w:val="00F154FA"/>
    <w:rsid w:val="00F17A72"/>
    <w:rsid w:val="00F24066"/>
    <w:rsid w:val="00F2450E"/>
    <w:rsid w:val="00F254EB"/>
    <w:rsid w:val="00F25884"/>
    <w:rsid w:val="00F306DC"/>
    <w:rsid w:val="00F32155"/>
    <w:rsid w:val="00F3222E"/>
    <w:rsid w:val="00F3223F"/>
    <w:rsid w:val="00F32CDE"/>
    <w:rsid w:val="00F35740"/>
    <w:rsid w:val="00F36AC9"/>
    <w:rsid w:val="00F42E79"/>
    <w:rsid w:val="00F452F8"/>
    <w:rsid w:val="00F5442C"/>
    <w:rsid w:val="00F55414"/>
    <w:rsid w:val="00F6086A"/>
    <w:rsid w:val="00F625DB"/>
    <w:rsid w:val="00F6263A"/>
    <w:rsid w:val="00F65C08"/>
    <w:rsid w:val="00F6690A"/>
    <w:rsid w:val="00F715B0"/>
    <w:rsid w:val="00F733AE"/>
    <w:rsid w:val="00F77788"/>
    <w:rsid w:val="00F80A6B"/>
    <w:rsid w:val="00F82743"/>
    <w:rsid w:val="00F82AC4"/>
    <w:rsid w:val="00F8572D"/>
    <w:rsid w:val="00F86D2B"/>
    <w:rsid w:val="00F90991"/>
    <w:rsid w:val="00F91042"/>
    <w:rsid w:val="00F91867"/>
    <w:rsid w:val="00F934AC"/>
    <w:rsid w:val="00F93752"/>
    <w:rsid w:val="00F953F5"/>
    <w:rsid w:val="00F9793B"/>
    <w:rsid w:val="00FA1D42"/>
    <w:rsid w:val="00FA292C"/>
    <w:rsid w:val="00FA2CA0"/>
    <w:rsid w:val="00FA3A71"/>
    <w:rsid w:val="00FA4428"/>
    <w:rsid w:val="00FA7C83"/>
    <w:rsid w:val="00FB079B"/>
    <w:rsid w:val="00FB19B9"/>
    <w:rsid w:val="00FB2E4F"/>
    <w:rsid w:val="00FB45AE"/>
    <w:rsid w:val="00FB473E"/>
    <w:rsid w:val="00FC0252"/>
    <w:rsid w:val="00FC07C5"/>
    <w:rsid w:val="00FC1BFB"/>
    <w:rsid w:val="00FC34DD"/>
    <w:rsid w:val="00FC66FA"/>
    <w:rsid w:val="00FC6949"/>
    <w:rsid w:val="00FC7E36"/>
    <w:rsid w:val="00FD12F8"/>
    <w:rsid w:val="00FD4F7E"/>
    <w:rsid w:val="00FD5F00"/>
    <w:rsid w:val="00FD73EF"/>
    <w:rsid w:val="00FE0291"/>
    <w:rsid w:val="00FE1711"/>
    <w:rsid w:val="00FE3747"/>
    <w:rsid w:val="00FE5B8C"/>
    <w:rsid w:val="00FF0956"/>
    <w:rsid w:val="00FF5D19"/>
    <w:rsid w:val="00FF6429"/>
    <w:rsid w:val="00FF764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04B01C24"/>
  <w15:docId w15:val="{17BEEA60-6E2E-484B-8204-F4D375A95A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6C6CBB"/>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6C6CB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2B6784"/>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4047F"/>
    <w:pPr>
      <w:ind w:left="720"/>
      <w:contextualSpacing/>
    </w:pPr>
  </w:style>
  <w:style w:type="character" w:styleId="Hyperlink">
    <w:name w:val="Hyperlink"/>
    <w:basedOn w:val="DefaultParagraphFont"/>
    <w:uiPriority w:val="99"/>
    <w:unhideWhenUsed/>
    <w:rsid w:val="00BC5687"/>
    <w:rPr>
      <w:color w:val="0563C1" w:themeColor="hyperlink"/>
      <w:u w:val="single"/>
    </w:rPr>
  </w:style>
  <w:style w:type="paragraph" w:styleId="Caption">
    <w:name w:val="caption"/>
    <w:basedOn w:val="Normal"/>
    <w:next w:val="Normal"/>
    <w:uiPriority w:val="35"/>
    <w:unhideWhenUsed/>
    <w:qFormat/>
    <w:rsid w:val="00DC2D41"/>
    <w:pPr>
      <w:spacing w:after="200" w:line="240" w:lineRule="auto"/>
    </w:pPr>
    <w:rPr>
      <w:i/>
      <w:iCs/>
      <w:color w:val="44546A" w:themeColor="text2"/>
      <w:sz w:val="18"/>
      <w:szCs w:val="18"/>
    </w:rPr>
  </w:style>
  <w:style w:type="paragraph" w:customStyle="1" w:styleId="heading20">
    <w:name w:val="heading2"/>
    <w:basedOn w:val="Normal"/>
    <w:next w:val="p1a"/>
    <w:rsid w:val="0059399D"/>
    <w:pPr>
      <w:keepNext/>
      <w:keepLines/>
      <w:tabs>
        <w:tab w:val="left" w:pos="510"/>
      </w:tabs>
      <w:suppressAutoHyphens/>
      <w:spacing w:before="440" w:after="220" w:line="240" w:lineRule="auto"/>
      <w:jc w:val="both"/>
    </w:pPr>
    <w:rPr>
      <w:rFonts w:ascii="Times" w:eastAsia="PMingLiU" w:hAnsi="Times" w:cs="Times New Roman"/>
      <w:b/>
      <w:sz w:val="20"/>
      <w:szCs w:val="20"/>
      <w:lang w:eastAsia="de-DE"/>
    </w:rPr>
  </w:style>
  <w:style w:type="paragraph" w:customStyle="1" w:styleId="p1a">
    <w:name w:val="p1a"/>
    <w:basedOn w:val="Normal"/>
    <w:next w:val="Normal"/>
    <w:link w:val="p1aZchn"/>
    <w:rsid w:val="0059399D"/>
    <w:pPr>
      <w:spacing w:after="0" w:line="240" w:lineRule="auto"/>
      <w:jc w:val="both"/>
    </w:pPr>
    <w:rPr>
      <w:rFonts w:ascii="Times" w:eastAsia="PMingLiU" w:hAnsi="Times" w:cs="Times New Roman"/>
      <w:sz w:val="20"/>
      <w:szCs w:val="20"/>
      <w:lang w:eastAsia="de-DE"/>
    </w:rPr>
  </w:style>
  <w:style w:type="character" w:customStyle="1" w:styleId="p1aZchn">
    <w:name w:val="p1a Zchn"/>
    <w:link w:val="p1a"/>
    <w:rsid w:val="0059399D"/>
    <w:rPr>
      <w:rFonts w:ascii="Times" w:eastAsia="PMingLiU" w:hAnsi="Times" w:cs="Times New Roman"/>
      <w:sz w:val="20"/>
      <w:szCs w:val="20"/>
      <w:lang w:eastAsia="de-DE"/>
    </w:rPr>
  </w:style>
  <w:style w:type="character" w:customStyle="1" w:styleId="Heading1Char">
    <w:name w:val="Heading 1 Char"/>
    <w:basedOn w:val="DefaultParagraphFont"/>
    <w:link w:val="Heading1"/>
    <w:uiPriority w:val="9"/>
    <w:rsid w:val="006C6CBB"/>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6C6CBB"/>
    <w:rPr>
      <w:rFonts w:asciiTheme="majorHAnsi" w:eastAsiaTheme="majorEastAsia" w:hAnsiTheme="majorHAnsi" w:cstheme="majorBidi"/>
      <w:color w:val="2E74B5" w:themeColor="accent1" w:themeShade="BF"/>
      <w:sz w:val="26"/>
      <w:szCs w:val="26"/>
    </w:rPr>
  </w:style>
  <w:style w:type="paragraph" w:styleId="BalloonText">
    <w:name w:val="Balloon Text"/>
    <w:basedOn w:val="Normal"/>
    <w:link w:val="BalloonTextChar"/>
    <w:uiPriority w:val="99"/>
    <w:semiHidden/>
    <w:unhideWhenUsed/>
    <w:rsid w:val="006C6CB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C6CBB"/>
    <w:rPr>
      <w:rFonts w:ascii="Segoe UI" w:hAnsi="Segoe UI" w:cs="Segoe UI"/>
      <w:sz w:val="18"/>
      <w:szCs w:val="18"/>
    </w:rPr>
  </w:style>
  <w:style w:type="character" w:styleId="Strong">
    <w:name w:val="Strong"/>
    <w:basedOn w:val="DefaultParagraphFont"/>
    <w:uiPriority w:val="22"/>
    <w:qFormat/>
    <w:rsid w:val="00DC2945"/>
    <w:rPr>
      <w:b/>
      <w:bCs/>
    </w:rPr>
  </w:style>
  <w:style w:type="character" w:styleId="CommentReference">
    <w:name w:val="annotation reference"/>
    <w:basedOn w:val="DefaultParagraphFont"/>
    <w:uiPriority w:val="99"/>
    <w:semiHidden/>
    <w:unhideWhenUsed/>
    <w:rsid w:val="00873CE1"/>
    <w:rPr>
      <w:sz w:val="16"/>
      <w:szCs w:val="16"/>
    </w:rPr>
  </w:style>
  <w:style w:type="paragraph" w:styleId="CommentText">
    <w:name w:val="annotation text"/>
    <w:basedOn w:val="Normal"/>
    <w:link w:val="CommentTextChar"/>
    <w:uiPriority w:val="99"/>
    <w:unhideWhenUsed/>
    <w:rsid w:val="00873CE1"/>
    <w:pPr>
      <w:spacing w:line="240" w:lineRule="auto"/>
    </w:pPr>
    <w:rPr>
      <w:sz w:val="20"/>
      <w:szCs w:val="20"/>
    </w:rPr>
  </w:style>
  <w:style w:type="character" w:customStyle="1" w:styleId="CommentTextChar">
    <w:name w:val="Comment Text Char"/>
    <w:basedOn w:val="DefaultParagraphFont"/>
    <w:link w:val="CommentText"/>
    <w:uiPriority w:val="99"/>
    <w:rsid w:val="00873CE1"/>
    <w:rPr>
      <w:sz w:val="20"/>
      <w:szCs w:val="20"/>
    </w:rPr>
  </w:style>
  <w:style w:type="paragraph" w:styleId="CommentSubject">
    <w:name w:val="annotation subject"/>
    <w:basedOn w:val="CommentText"/>
    <w:next w:val="CommentText"/>
    <w:link w:val="CommentSubjectChar"/>
    <w:uiPriority w:val="99"/>
    <w:semiHidden/>
    <w:unhideWhenUsed/>
    <w:rsid w:val="00873CE1"/>
    <w:rPr>
      <w:b/>
      <w:bCs/>
    </w:rPr>
  </w:style>
  <w:style w:type="character" w:customStyle="1" w:styleId="CommentSubjectChar">
    <w:name w:val="Comment Subject Char"/>
    <w:basedOn w:val="CommentTextChar"/>
    <w:link w:val="CommentSubject"/>
    <w:uiPriority w:val="99"/>
    <w:semiHidden/>
    <w:rsid w:val="00873CE1"/>
    <w:rPr>
      <w:b/>
      <w:bCs/>
      <w:sz w:val="20"/>
      <w:szCs w:val="20"/>
    </w:rPr>
  </w:style>
  <w:style w:type="character" w:customStyle="1" w:styleId="Heading3Char">
    <w:name w:val="Heading 3 Char"/>
    <w:basedOn w:val="DefaultParagraphFont"/>
    <w:link w:val="Heading3"/>
    <w:uiPriority w:val="9"/>
    <w:rsid w:val="002B6784"/>
    <w:rPr>
      <w:rFonts w:asciiTheme="majorHAnsi" w:eastAsiaTheme="majorEastAsia" w:hAnsiTheme="majorHAnsi" w:cstheme="majorBidi"/>
      <w:color w:val="1F4D78" w:themeColor="accent1" w:themeShade="7F"/>
      <w:sz w:val="24"/>
      <w:szCs w:val="24"/>
    </w:rPr>
  </w:style>
  <w:style w:type="paragraph" w:styleId="Revision">
    <w:name w:val="Revision"/>
    <w:hidden/>
    <w:uiPriority w:val="99"/>
    <w:semiHidden/>
    <w:rsid w:val="00610E74"/>
    <w:pPr>
      <w:spacing w:after="0" w:line="240" w:lineRule="auto"/>
    </w:pPr>
  </w:style>
  <w:style w:type="paragraph" w:styleId="Bibliography">
    <w:name w:val="Bibliography"/>
    <w:basedOn w:val="Normal"/>
    <w:next w:val="Normal"/>
    <w:uiPriority w:val="37"/>
    <w:unhideWhenUsed/>
    <w:rsid w:val="00534C71"/>
  </w:style>
  <w:style w:type="character" w:customStyle="1" w:styleId="author">
    <w:name w:val="author"/>
    <w:basedOn w:val="DefaultParagraphFont"/>
    <w:rsid w:val="00483F8C"/>
  </w:style>
  <w:style w:type="character" w:customStyle="1" w:styleId="a-color-secondary">
    <w:name w:val="a-color-secondary"/>
    <w:basedOn w:val="DefaultParagraphFont"/>
    <w:rsid w:val="00483F8C"/>
  </w:style>
  <w:style w:type="paragraph" w:styleId="Header">
    <w:name w:val="header"/>
    <w:basedOn w:val="Normal"/>
    <w:link w:val="HeaderChar"/>
    <w:uiPriority w:val="99"/>
    <w:unhideWhenUsed/>
    <w:rsid w:val="00500751"/>
    <w:pPr>
      <w:tabs>
        <w:tab w:val="center" w:pos="4680"/>
        <w:tab w:val="right" w:pos="9360"/>
      </w:tabs>
      <w:spacing w:after="0" w:line="240" w:lineRule="auto"/>
    </w:pPr>
  </w:style>
  <w:style w:type="character" w:customStyle="1" w:styleId="HeaderChar">
    <w:name w:val="Header Char"/>
    <w:basedOn w:val="DefaultParagraphFont"/>
    <w:link w:val="Header"/>
    <w:uiPriority w:val="99"/>
    <w:rsid w:val="00500751"/>
  </w:style>
  <w:style w:type="paragraph" w:styleId="Footer">
    <w:name w:val="footer"/>
    <w:basedOn w:val="Normal"/>
    <w:link w:val="FooterChar"/>
    <w:uiPriority w:val="99"/>
    <w:unhideWhenUsed/>
    <w:rsid w:val="00500751"/>
    <w:pPr>
      <w:tabs>
        <w:tab w:val="center" w:pos="4680"/>
        <w:tab w:val="right" w:pos="9360"/>
      </w:tabs>
      <w:spacing w:after="0" w:line="240" w:lineRule="auto"/>
    </w:pPr>
  </w:style>
  <w:style w:type="character" w:customStyle="1" w:styleId="FooterChar">
    <w:name w:val="Footer Char"/>
    <w:basedOn w:val="DefaultParagraphFont"/>
    <w:link w:val="Footer"/>
    <w:uiPriority w:val="99"/>
    <w:rsid w:val="00500751"/>
  </w:style>
  <w:style w:type="paragraph" w:styleId="TOCHeading">
    <w:name w:val="TOC Heading"/>
    <w:basedOn w:val="Heading1"/>
    <w:next w:val="Normal"/>
    <w:uiPriority w:val="39"/>
    <w:unhideWhenUsed/>
    <w:qFormat/>
    <w:rsid w:val="003C5BA2"/>
    <w:pPr>
      <w:outlineLvl w:val="9"/>
    </w:pPr>
  </w:style>
  <w:style w:type="paragraph" w:styleId="TOC1">
    <w:name w:val="toc 1"/>
    <w:basedOn w:val="Normal"/>
    <w:next w:val="Normal"/>
    <w:autoRedefine/>
    <w:uiPriority w:val="39"/>
    <w:unhideWhenUsed/>
    <w:rsid w:val="003C5BA2"/>
    <w:pPr>
      <w:spacing w:after="100"/>
    </w:pPr>
  </w:style>
  <w:style w:type="paragraph" w:styleId="TOC2">
    <w:name w:val="toc 2"/>
    <w:basedOn w:val="Normal"/>
    <w:next w:val="Normal"/>
    <w:autoRedefine/>
    <w:uiPriority w:val="39"/>
    <w:unhideWhenUsed/>
    <w:rsid w:val="003C5BA2"/>
    <w:pPr>
      <w:spacing w:after="100"/>
      <w:ind w:left="220"/>
    </w:pPr>
  </w:style>
  <w:style w:type="paragraph" w:styleId="TOC3">
    <w:name w:val="toc 3"/>
    <w:basedOn w:val="Normal"/>
    <w:next w:val="Normal"/>
    <w:autoRedefine/>
    <w:uiPriority w:val="39"/>
    <w:unhideWhenUsed/>
    <w:rsid w:val="003C5BA2"/>
    <w:pPr>
      <w:spacing w:after="100"/>
      <w:ind w:left="440"/>
    </w:pPr>
  </w:style>
  <w:style w:type="character" w:styleId="PlaceholderText">
    <w:name w:val="Placeholder Text"/>
    <w:basedOn w:val="DefaultParagraphFont"/>
    <w:uiPriority w:val="99"/>
    <w:semiHidden/>
    <w:rsid w:val="00F8572D"/>
    <w:rPr>
      <w:color w:val="808080"/>
    </w:rPr>
  </w:style>
  <w:style w:type="character" w:customStyle="1" w:styleId="pl-s">
    <w:name w:val="pl-s"/>
    <w:basedOn w:val="DefaultParagraphFont"/>
    <w:rsid w:val="00FB45AE"/>
  </w:style>
  <w:style w:type="paragraph" w:styleId="NormalWeb">
    <w:name w:val="Normal (Web)"/>
    <w:basedOn w:val="Normal"/>
    <w:uiPriority w:val="99"/>
    <w:semiHidden/>
    <w:unhideWhenUsed/>
    <w:rsid w:val="00520BD2"/>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tab-span">
    <w:name w:val="apple-tab-span"/>
    <w:basedOn w:val="DefaultParagraphFont"/>
    <w:rsid w:val="00520BD2"/>
  </w:style>
  <w:style w:type="character" w:styleId="FollowedHyperlink">
    <w:name w:val="FollowedHyperlink"/>
    <w:basedOn w:val="DefaultParagraphFont"/>
    <w:uiPriority w:val="99"/>
    <w:semiHidden/>
    <w:unhideWhenUsed/>
    <w:rsid w:val="00252A5D"/>
    <w:rPr>
      <w:color w:val="954F72" w:themeColor="followedHyperlink"/>
      <w:u w:val="single"/>
    </w:rPr>
  </w:style>
  <w:style w:type="character" w:customStyle="1" w:styleId="Bodytext2">
    <w:name w:val="Body text (2)_"/>
    <w:basedOn w:val="DefaultParagraphFont"/>
    <w:link w:val="Bodytext20"/>
    <w:qFormat/>
    <w:locked/>
    <w:rsid w:val="00E65303"/>
    <w:rPr>
      <w:rFonts w:ascii="Times New Roman" w:eastAsia="Times New Roman" w:hAnsi="Times New Roman" w:cs="Times New Roman"/>
      <w:b/>
      <w:bCs/>
      <w:shd w:val="clear" w:color="auto" w:fill="FFFFFF"/>
    </w:rPr>
  </w:style>
  <w:style w:type="paragraph" w:customStyle="1" w:styleId="Bodytext20">
    <w:name w:val="Body text (2)"/>
    <w:basedOn w:val="Normal"/>
    <w:link w:val="Bodytext2"/>
    <w:qFormat/>
    <w:rsid w:val="00E65303"/>
    <w:pPr>
      <w:shd w:val="clear" w:color="auto" w:fill="FFFFFF"/>
      <w:spacing w:after="0" w:line="302" w:lineRule="exact"/>
    </w:pPr>
    <w:rPr>
      <w:rFonts w:ascii="Times New Roman" w:eastAsia="Times New Roman" w:hAnsi="Times New Roman" w:cs="Times New Roman"/>
      <w:b/>
      <w:bCs/>
    </w:rPr>
  </w:style>
  <w:style w:type="character" w:customStyle="1" w:styleId="Bodytext">
    <w:name w:val="Body text_"/>
    <w:basedOn w:val="DefaultParagraphFont"/>
    <w:link w:val="BodyText1"/>
    <w:qFormat/>
    <w:locked/>
    <w:rsid w:val="00E65303"/>
    <w:rPr>
      <w:rFonts w:ascii="Times New Roman" w:eastAsia="Times New Roman" w:hAnsi="Times New Roman" w:cs="Times New Roman"/>
      <w:sz w:val="21"/>
      <w:szCs w:val="21"/>
      <w:shd w:val="clear" w:color="auto" w:fill="FFFFFF"/>
    </w:rPr>
  </w:style>
  <w:style w:type="paragraph" w:customStyle="1" w:styleId="BodyText1">
    <w:name w:val="Body Text1"/>
    <w:basedOn w:val="Normal"/>
    <w:link w:val="Bodytext"/>
    <w:qFormat/>
    <w:rsid w:val="00E65303"/>
    <w:pPr>
      <w:shd w:val="clear" w:color="auto" w:fill="FFFFFF"/>
      <w:spacing w:after="240" w:line="302" w:lineRule="exact"/>
      <w:jc w:val="both"/>
    </w:pPr>
    <w:rPr>
      <w:rFonts w:ascii="Times New Roman" w:eastAsia="Times New Roman" w:hAnsi="Times New Roman" w:cs="Times New Roman"/>
      <w:sz w:val="21"/>
      <w:szCs w:val="21"/>
    </w:rPr>
  </w:style>
  <w:style w:type="paragraph" w:styleId="NoSpacing">
    <w:name w:val="No Spacing"/>
    <w:uiPriority w:val="1"/>
    <w:qFormat/>
    <w:rsid w:val="005A6458"/>
    <w:pPr>
      <w:spacing w:after="0" w:line="240" w:lineRule="auto"/>
    </w:pPr>
  </w:style>
  <w:style w:type="paragraph" w:styleId="HTMLPreformatted">
    <w:name w:val="HTML Preformatted"/>
    <w:basedOn w:val="Normal"/>
    <w:link w:val="HTMLPreformattedChar"/>
    <w:uiPriority w:val="99"/>
    <w:semiHidden/>
    <w:unhideWhenUsed/>
    <w:rsid w:val="005D1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5D10F1"/>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9668793">
      <w:bodyDiv w:val="1"/>
      <w:marLeft w:val="0"/>
      <w:marRight w:val="0"/>
      <w:marTop w:val="0"/>
      <w:marBottom w:val="0"/>
      <w:divBdr>
        <w:top w:val="none" w:sz="0" w:space="0" w:color="auto"/>
        <w:left w:val="none" w:sz="0" w:space="0" w:color="auto"/>
        <w:bottom w:val="none" w:sz="0" w:space="0" w:color="auto"/>
        <w:right w:val="none" w:sz="0" w:space="0" w:color="auto"/>
      </w:divBdr>
    </w:div>
    <w:div w:id="80420151">
      <w:bodyDiv w:val="1"/>
      <w:marLeft w:val="0"/>
      <w:marRight w:val="0"/>
      <w:marTop w:val="0"/>
      <w:marBottom w:val="0"/>
      <w:divBdr>
        <w:top w:val="none" w:sz="0" w:space="0" w:color="auto"/>
        <w:left w:val="none" w:sz="0" w:space="0" w:color="auto"/>
        <w:bottom w:val="none" w:sz="0" w:space="0" w:color="auto"/>
        <w:right w:val="none" w:sz="0" w:space="0" w:color="auto"/>
      </w:divBdr>
    </w:div>
    <w:div w:id="118494798">
      <w:bodyDiv w:val="1"/>
      <w:marLeft w:val="0"/>
      <w:marRight w:val="0"/>
      <w:marTop w:val="0"/>
      <w:marBottom w:val="0"/>
      <w:divBdr>
        <w:top w:val="none" w:sz="0" w:space="0" w:color="auto"/>
        <w:left w:val="none" w:sz="0" w:space="0" w:color="auto"/>
        <w:bottom w:val="none" w:sz="0" w:space="0" w:color="auto"/>
        <w:right w:val="none" w:sz="0" w:space="0" w:color="auto"/>
      </w:divBdr>
      <w:divsChild>
        <w:div w:id="1711303594">
          <w:marLeft w:val="0"/>
          <w:marRight w:val="0"/>
          <w:marTop w:val="0"/>
          <w:marBottom w:val="0"/>
          <w:divBdr>
            <w:top w:val="none" w:sz="0" w:space="0" w:color="auto"/>
            <w:left w:val="none" w:sz="0" w:space="0" w:color="auto"/>
            <w:bottom w:val="none" w:sz="0" w:space="0" w:color="auto"/>
            <w:right w:val="none" w:sz="0" w:space="0" w:color="auto"/>
          </w:divBdr>
          <w:divsChild>
            <w:div w:id="1368020504">
              <w:marLeft w:val="0"/>
              <w:marRight w:val="0"/>
              <w:marTop w:val="0"/>
              <w:marBottom w:val="0"/>
              <w:divBdr>
                <w:top w:val="none" w:sz="0" w:space="0" w:color="auto"/>
                <w:left w:val="none" w:sz="0" w:space="0" w:color="auto"/>
                <w:bottom w:val="none" w:sz="0" w:space="0" w:color="auto"/>
                <w:right w:val="none" w:sz="0" w:space="0" w:color="auto"/>
              </w:divBdr>
              <w:divsChild>
                <w:div w:id="1630015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093589">
      <w:bodyDiv w:val="1"/>
      <w:marLeft w:val="0"/>
      <w:marRight w:val="0"/>
      <w:marTop w:val="0"/>
      <w:marBottom w:val="0"/>
      <w:divBdr>
        <w:top w:val="none" w:sz="0" w:space="0" w:color="auto"/>
        <w:left w:val="none" w:sz="0" w:space="0" w:color="auto"/>
        <w:bottom w:val="none" w:sz="0" w:space="0" w:color="auto"/>
        <w:right w:val="none" w:sz="0" w:space="0" w:color="auto"/>
      </w:divBdr>
    </w:div>
    <w:div w:id="165898592">
      <w:bodyDiv w:val="1"/>
      <w:marLeft w:val="0"/>
      <w:marRight w:val="0"/>
      <w:marTop w:val="0"/>
      <w:marBottom w:val="0"/>
      <w:divBdr>
        <w:top w:val="none" w:sz="0" w:space="0" w:color="auto"/>
        <w:left w:val="none" w:sz="0" w:space="0" w:color="auto"/>
        <w:bottom w:val="none" w:sz="0" w:space="0" w:color="auto"/>
        <w:right w:val="none" w:sz="0" w:space="0" w:color="auto"/>
      </w:divBdr>
      <w:divsChild>
        <w:div w:id="641930412">
          <w:marLeft w:val="0"/>
          <w:marRight w:val="0"/>
          <w:marTop w:val="0"/>
          <w:marBottom w:val="0"/>
          <w:divBdr>
            <w:top w:val="none" w:sz="0" w:space="0" w:color="auto"/>
            <w:left w:val="none" w:sz="0" w:space="0" w:color="auto"/>
            <w:bottom w:val="none" w:sz="0" w:space="0" w:color="auto"/>
            <w:right w:val="none" w:sz="0" w:space="0" w:color="auto"/>
          </w:divBdr>
        </w:div>
      </w:divsChild>
    </w:div>
    <w:div w:id="201792308">
      <w:bodyDiv w:val="1"/>
      <w:marLeft w:val="0"/>
      <w:marRight w:val="0"/>
      <w:marTop w:val="0"/>
      <w:marBottom w:val="0"/>
      <w:divBdr>
        <w:top w:val="none" w:sz="0" w:space="0" w:color="auto"/>
        <w:left w:val="none" w:sz="0" w:space="0" w:color="auto"/>
        <w:bottom w:val="none" w:sz="0" w:space="0" w:color="auto"/>
        <w:right w:val="none" w:sz="0" w:space="0" w:color="auto"/>
      </w:divBdr>
    </w:div>
    <w:div w:id="290407114">
      <w:bodyDiv w:val="1"/>
      <w:marLeft w:val="0"/>
      <w:marRight w:val="0"/>
      <w:marTop w:val="0"/>
      <w:marBottom w:val="0"/>
      <w:divBdr>
        <w:top w:val="none" w:sz="0" w:space="0" w:color="auto"/>
        <w:left w:val="none" w:sz="0" w:space="0" w:color="auto"/>
        <w:bottom w:val="none" w:sz="0" w:space="0" w:color="auto"/>
        <w:right w:val="none" w:sz="0" w:space="0" w:color="auto"/>
      </w:divBdr>
    </w:div>
    <w:div w:id="544677818">
      <w:bodyDiv w:val="1"/>
      <w:marLeft w:val="0"/>
      <w:marRight w:val="0"/>
      <w:marTop w:val="0"/>
      <w:marBottom w:val="0"/>
      <w:divBdr>
        <w:top w:val="none" w:sz="0" w:space="0" w:color="auto"/>
        <w:left w:val="none" w:sz="0" w:space="0" w:color="auto"/>
        <w:bottom w:val="none" w:sz="0" w:space="0" w:color="auto"/>
        <w:right w:val="none" w:sz="0" w:space="0" w:color="auto"/>
      </w:divBdr>
    </w:div>
    <w:div w:id="608044988">
      <w:bodyDiv w:val="1"/>
      <w:marLeft w:val="0"/>
      <w:marRight w:val="0"/>
      <w:marTop w:val="0"/>
      <w:marBottom w:val="0"/>
      <w:divBdr>
        <w:top w:val="none" w:sz="0" w:space="0" w:color="auto"/>
        <w:left w:val="none" w:sz="0" w:space="0" w:color="auto"/>
        <w:bottom w:val="none" w:sz="0" w:space="0" w:color="auto"/>
        <w:right w:val="none" w:sz="0" w:space="0" w:color="auto"/>
      </w:divBdr>
    </w:div>
    <w:div w:id="639919544">
      <w:bodyDiv w:val="1"/>
      <w:marLeft w:val="0"/>
      <w:marRight w:val="0"/>
      <w:marTop w:val="0"/>
      <w:marBottom w:val="0"/>
      <w:divBdr>
        <w:top w:val="none" w:sz="0" w:space="0" w:color="auto"/>
        <w:left w:val="none" w:sz="0" w:space="0" w:color="auto"/>
        <w:bottom w:val="none" w:sz="0" w:space="0" w:color="auto"/>
        <w:right w:val="none" w:sz="0" w:space="0" w:color="auto"/>
      </w:divBdr>
      <w:divsChild>
        <w:div w:id="1220477606">
          <w:marLeft w:val="0"/>
          <w:marRight w:val="0"/>
          <w:marTop w:val="0"/>
          <w:marBottom w:val="0"/>
          <w:divBdr>
            <w:top w:val="none" w:sz="0" w:space="0" w:color="auto"/>
            <w:left w:val="none" w:sz="0" w:space="0" w:color="auto"/>
            <w:bottom w:val="none" w:sz="0" w:space="0" w:color="auto"/>
            <w:right w:val="none" w:sz="0" w:space="0" w:color="auto"/>
          </w:divBdr>
          <w:divsChild>
            <w:div w:id="115493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712178">
      <w:bodyDiv w:val="1"/>
      <w:marLeft w:val="0"/>
      <w:marRight w:val="0"/>
      <w:marTop w:val="0"/>
      <w:marBottom w:val="0"/>
      <w:divBdr>
        <w:top w:val="none" w:sz="0" w:space="0" w:color="auto"/>
        <w:left w:val="none" w:sz="0" w:space="0" w:color="auto"/>
        <w:bottom w:val="none" w:sz="0" w:space="0" w:color="auto"/>
        <w:right w:val="none" w:sz="0" w:space="0" w:color="auto"/>
      </w:divBdr>
    </w:div>
    <w:div w:id="754861917">
      <w:bodyDiv w:val="1"/>
      <w:marLeft w:val="0"/>
      <w:marRight w:val="0"/>
      <w:marTop w:val="0"/>
      <w:marBottom w:val="0"/>
      <w:divBdr>
        <w:top w:val="none" w:sz="0" w:space="0" w:color="auto"/>
        <w:left w:val="none" w:sz="0" w:space="0" w:color="auto"/>
        <w:bottom w:val="none" w:sz="0" w:space="0" w:color="auto"/>
        <w:right w:val="none" w:sz="0" w:space="0" w:color="auto"/>
      </w:divBdr>
    </w:div>
    <w:div w:id="848442926">
      <w:bodyDiv w:val="1"/>
      <w:marLeft w:val="0"/>
      <w:marRight w:val="0"/>
      <w:marTop w:val="0"/>
      <w:marBottom w:val="0"/>
      <w:divBdr>
        <w:top w:val="none" w:sz="0" w:space="0" w:color="auto"/>
        <w:left w:val="none" w:sz="0" w:space="0" w:color="auto"/>
        <w:bottom w:val="none" w:sz="0" w:space="0" w:color="auto"/>
        <w:right w:val="none" w:sz="0" w:space="0" w:color="auto"/>
      </w:divBdr>
      <w:divsChild>
        <w:div w:id="499783042">
          <w:marLeft w:val="0"/>
          <w:marRight w:val="0"/>
          <w:marTop w:val="0"/>
          <w:marBottom w:val="0"/>
          <w:divBdr>
            <w:top w:val="none" w:sz="0" w:space="0" w:color="auto"/>
            <w:left w:val="none" w:sz="0" w:space="0" w:color="auto"/>
            <w:bottom w:val="none" w:sz="0" w:space="0" w:color="auto"/>
            <w:right w:val="none" w:sz="0" w:space="0" w:color="auto"/>
          </w:divBdr>
          <w:divsChild>
            <w:div w:id="862478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180040">
      <w:bodyDiv w:val="1"/>
      <w:marLeft w:val="0"/>
      <w:marRight w:val="0"/>
      <w:marTop w:val="0"/>
      <w:marBottom w:val="0"/>
      <w:divBdr>
        <w:top w:val="none" w:sz="0" w:space="0" w:color="auto"/>
        <w:left w:val="none" w:sz="0" w:space="0" w:color="auto"/>
        <w:bottom w:val="none" w:sz="0" w:space="0" w:color="auto"/>
        <w:right w:val="none" w:sz="0" w:space="0" w:color="auto"/>
      </w:divBdr>
    </w:div>
    <w:div w:id="966739104">
      <w:bodyDiv w:val="1"/>
      <w:marLeft w:val="0"/>
      <w:marRight w:val="0"/>
      <w:marTop w:val="0"/>
      <w:marBottom w:val="0"/>
      <w:divBdr>
        <w:top w:val="none" w:sz="0" w:space="0" w:color="auto"/>
        <w:left w:val="none" w:sz="0" w:space="0" w:color="auto"/>
        <w:bottom w:val="none" w:sz="0" w:space="0" w:color="auto"/>
        <w:right w:val="none" w:sz="0" w:space="0" w:color="auto"/>
      </w:divBdr>
    </w:div>
    <w:div w:id="1163355032">
      <w:bodyDiv w:val="1"/>
      <w:marLeft w:val="0"/>
      <w:marRight w:val="0"/>
      <w:marTop w:val="0"/>
      <w:marBottom w:val="0"/>
      <w:divBdr>
        <w:top w:val="none" w:sz="0" w:space="0" w:color="auto"/>
        <w:left w:val="none" w:sz="0" w:space="0" w:color="auto"/>
        <w:bottom w:val="none" w:sz="0" w:space="0" w:color="auto"/>
        <w:right w:val="none" w:sz="0" w:space="0" w:color="auto"/>
      </w:divBdr>
    </w:div>
    <w:div w:id="1163546559">
      <w:bodyDiv w:val="1"/>
      <w:marLeft w:val="0"/>
      <w:marRight w:val="0"/>
      <w:marTop w:val="0"/>
      <w:marBottom w:val="0"/>
      <w:divBdr>
        <w:top w:val="none" w:sz="0" w:space="0" w:color="auto"/>
        <w:left w:val="none" w:sz="0" w:space="0" w:color="auto"/>
        <w:bottom w:val="none" w:sz="0" w:space="0" w:color="auto"/>
        <w:right w:val="none" w:sz="0" w:space="0" w:color="auto"/>
      </w:divBdr>
    </w:div>
    <w:div w:id="1238592964">
      <w:bodyDiv w:val="1"/>
      <w:marLeft w:val="0"/>
      <w:marRight w:val="0"/>
      <w:marTop w:val="0"/>
      <w:marBottom w:val="0"/>
      <w:divBdr>
        <w:top w:val="none" w:sz="0" w:space="0" w:color="auto"/>
        <w:left w:val="none" w:sz="0" w:space="0" w:color="auto"/>
        <w:bottom w:val="none" w:sz="0" w:space="0" w:color="auto"/>
        <w:right w:val="none" w:sz="0" w:space="0" w:color="auto"/>
      </w:divBdr>
    </w:div>
    <w:div w:id="1272399177">
      <w:bodyDiv w:val="1"/>
      <w:marLeft w:val="0"/>
      <w:marRight w:val="0"/>
      <w:marTop w:val="0"/>
      <w:marBottom w:val="0"/>
      <w:divBdr>
        <w:top w:val="none" w:sz="0" w:space="0" w:color="auto"/>
        <w:left w:val="none" w:sz="0" w:space="0" w:color="auto"/>
        <w:bottom w:val="none" w:sz="0" w:space="0" w:color="auto"/>
        <w:right w:val="none" w:sz="0" w:space="0" w:color="auto"/>
      </w:divBdr>
    </w:div>
    <w:div w:id="1353995136">
      <w:bodyDiv w:val="1"/>
      <w:marLeft w:val="0"/>
      <w:marRight w:val="0"/>
      <w:marTop w:val="0"/>
      <w:marBottom w:val="0"/>
      <w:divBdr>
        <w:top w:val="none" w:sz="0" w:space="0" w:color="auto"/>
        <w:left w:val="none" w:sz="0" w:space="0" w:color="auto"/>
        <w:bottom w:val="none" w:sz="0" w:space="0" w:color="auto"/>
        <w:right w:val="none" w:sz="0" w:space="0" w:color="auto"/>
      </w:divBdr>
    </w:div>
    <w:div w:id="1354528604">
      <w:bodyDiv w:val="1"/>
      <w:marLeft w:val="0"/>
      <w:marRight w:val="0"/>
      <w:marTop w:val="0"/>
      <w:marBottom w:val="0"/>
      <w:divBdr>
        <w:top w:val="none" w:sz="0" w:space="0" w:color="auto"/>
        <w:left w:val="none" w:sz="0" w:space="0" w:color="auto"/>
        <w:bottom w:val="none" w:sz="0" w:space="0" w:color="auto"/>
        <w:right w:val="none" w:sz="0" w:space="0" w:color="auto"/>
      </w:divBdr>
    </w:div>
    <w:div w:id="1389500591">
      <w:bodyDiv w:val="1"/>
      <w:marLeft w:val="0"/>
      <w:marRight w:val="0"/>
      <w:marTop w:val="0"/>
      <w:marBottom w:val="0"/>
      <w:divBdr>
        <w:top w:val="none" w:sz="0" w:space="0" w:color="auto"/>
        <w:left w:val="none" w:sz="0" w:space="0" w:color="auto"/>
        <w:bottom w:val="none" w:sz="0" w:space="0" w:color="auto"/>
        <w:right w:val="none" w:sz="0" w:space="0" w:color="auto"/>
      </w:divBdr>
    </w:div>
    <w:div w:id="1418214044">
      <w:bodyDiv w:val="1"/>
      <w:marLeft w:val="0"/>
      <w:marRight w:val="0"/>
      <w:marTop w:val="0"/>
      <w:marBottom w:val="0"/>
      <w:divBdr>
        <w:top w:val="none" w:sz="0" w:space="0" w:color="auto"/>
        <w:left w:val="none" w:sz="0" w:space="0" w:color="auto"/>
        <w:bottom w:val="none" w:sz="0" w:space="0" w:color="auto"/>
        <w:right w:val="none" w:sz="0" w:space="0" w:color="auto"/>
      </w:divBdr>
    </w:div>
    <w:div w:id="1426657439">
      <w:bodyDiv w:val="1"/>
      <w:marLeft w:val="0"/>
      <w:marRight w:val="0"/>
      <w:marTop w:val="0"/>
      <w:marBottom w:val="0"/>
      <w:divBdr>
        <w:top w:val="none" w:sz="0" w:space="0" w:color="auto"/>
        <w:left w:val="none" w:sz="0" w:space="0" w:color="auto"/>
        <w:bottom w:val="none" w:sz="0" w:space="0" w:color="auto"/>
        <w:right w:val="none" w:sz="0" w:space="0" w:color="auto"/>
      </w:divBdr>
      <w:divsChild>
        <w:div w:id="1326133258">
          <w:marLeft w:val="0"/>
          <w:marRight w:val="0"/>
          <w:marTop w:val="0"/>
          <w:marBottom w:val="0"/>
          <w:divBdr>
            <w:top w:val="none" w:sz="0" w:space="0" w:color="auto"/>
            <w:left w:val="none" w:sz="0" w:space="0" w:color="auto"/>
            <w:bottom w:val="none" w:sz="0" w:space="0" w:color="auto"/>
            <w:right w:val="none" w:sz="0" w:space="0" w:color="auto"/>
          </w:divBdr>
        </w:div>
        <w:div w:id="12196664">
          <w:marLeft w:val="0"/>
          <w:marRight w:val="0"/>
          <w:marTop w:val="0"/>
          <w:marBottom w:val="0"/>
          <w:divBdr>
            <w:top w:val="none" w:sz="0" w:space="0" w:color="auto"/>
            <w:left w:val="none" w:sz="0" w:space="0" w:color="auto"/>
            <w:bottom w:val="none" w:sz="0" w:space="0" w:color="auto"/>
            <w:right w:val="none" w:sz="0" w:space="0" w:color="auto"/>
          </w:divBdr>
        </w:div>
        <w:div w:id="966660176">
          <w:marLeft w:val="0"/>
          <w:marRight w:val="0"/>
          <w:marTop w:val="0"/>
          <w:marBottom w:val="0"/>
          <w:divBdr>
            <w:top w:val="none" w:sz="0" w:space="0" w:color="auto"/>
            <w:left w:val="none" w:sz="0" w:space="0" w:color="auto"/>
            <w:bottom w:val="none" w:sz="0" w:space="0" w:color="auto"/>
            <w:right w:val="none" w:sz="0" w:space="0" w:color="auto"/>
          </w:divBdr>
        </w:div>
        <w:div w:id="1668288911">
          <w:marLeft w:val="0"/>
          <w:marRight w:val="0"/>
          <w:marTop w:val="0"/>
          <w:marBottom w:val="0"/>
          <w:divBdr>
            <w:top w:val="none" w:sz="0" w:space="0" w:color="auto"/>
            <w:left w:val="none" w:sz="0" w:space="0" w:color="auto"/>
            <w:bottom w:val="none" w:sz="0" w:space="0" w:color="auto"/>
            <w:right w:val="none" w:sz="0" w:space="0" w:color="auto"/>
          </w:divBdr>
        </w:div>
        <w:div w:id="930313594">
          <w:marLeft w:val="0"/>
          <w:marRight w:val="0"/>
          <w:marTop w:val="0"/>
          <w:marBottom w:val="0"/>
          <w:divBdr>
            <w:top w:val="none" w:sz="0" w:space="0" w:color="auto"/>
            <w:left w:val="none" w:sz="0" w:space="0" w:color="auto"/>
            <w:bottom w:val="none" w:sz="0" w:space="0" w:color="auto"/>
            <w:right w:val="none" w:sz="0" w:space="0" w:color="auto"/>
          </w:divBdr>
        </w:div>
        <w:div w:id="1870336916">
          <w:marLeft w:val="0"/>
          <w:marRight w:val="0"/>
          <w:marTop w:val="0"/>
          <w:marBottom w:val="0"/>
          <w:divBdr>
            <w:top w:val="none" w:sz="0" w:space="0" w:color="auto"/>
            <w:left w:val="none" w:sz="0" w:space="0" w:color="auto"/>
            <w:bottom w:val="none" w:sz="0" w:space="0" w:color="auto"/>
            <w:right w:val="none" w:sz="0" w:space="0" w:color="auto"/>
          </w:divBdr>
        </w:div>
        <w:div w:id="666902285">
          <w:marLeft w:val="0"/>
          <w:marRight w:val="0"/>
          <w:marTop w:val="0"/>
          <w:marBottom w:val="0"/>
          <w:divBdr>
            <w:top w:val="none" w:sz="0" w:space="0" w:color="auto"/>
            <w:left w:val="none" w:sz="0" w:space="0" w:color="auto"/>
            <w:bottom w:val="none" w:sz="0" w:space="0" w:color="auto"/>
            <w:right w:val="none" w:sz="0" w:space="0" w:color="auto"/>
          </w:divBdr>
        </w:div>
        <w:div w:id="1308238884">
          <w:marLeft w:val="0"/>
          <w:marRight w:val="0"/>
          <w:marTop w:val="0"/>
          <w:marBottom w:val="0"/>
          <w:divBdr>
            <w:top w:val="none" w:sz="0" w:space="0" w:color="auto"/>
            <w:left w:val="none" w:sz="0" w:space="0" w:color="auto"/>
            <w:bottom w:val="none" w:sz="0" w:space="0" w:color="auto"/>
            <w:right w:val="none" w:sz="0" w:space="0" w:color="auto"/>
          </w:divBdr>
        </w:div>
        <w:div w:id="362556998">
          <w:marLeft w:val="0"/>
          <w:marRight w:val="0"/>
          <w:marTop w:val="0"/>
          <w:marBottom w:val="0"/>
          <w:divBdr>
            <w:top w:val="none" w:sz="0" w:space="0" w:color="auto"/>
            <w:left w:val="none" w:sz="0" w:space="0" w:color="auto"/>
            <w:bottom w:val="none" w:sz="0" w:space="0" w:color="auto"/>
            <w:right w:val="none" w:sz="0" w:space="0" w:color="auto"/>
          </w:divBdr>
        </w:div>
      </w:divsChild>
    </w:div>
    <w:div w:id="1429498527">
      <w:bodyDiv w:val="1"/>
      <w:marLeft w:val="0"/>
      <w:marRight w:val="0"/>
      <w:marTop w:val="0"/>
      <w:marBottom w:val="0"/>
      <w:divBdr>
        <w:top w:val="none" w:sz="0" w:space="0" w:color="auto"/>
        <w:left w:val="none" w:sz="0" w:space="0" w:color="auto"/>
        <w:bottom w:val="none" w:sz="0" w:space="0" w:color="auto"/>
        <w:right w:val="none" w:sz="0" w:space="0" w:color="auto"/>
      </w:divBdr>
    </w:div>
    <w:div w:id="1488326827">
      <w:bodyDiv w:val="1"/>
      <w:marLeft w:val="0"/>
      <w:marRight w:val="0"/>
      <w:marTop w:val="0"/>
      <w:marBottom w:val="0"/>
      <w:divBdr>
        <w:top w:val="none" w:sz="0" w:space="0" w:color="auto"/>
        <w:left w:val="none" w:sz="0" w:space="0" w:color="auto"/>
        <w:bottom w:val="none" w:sz="0" w:space="0" w:color="auto"/>
        <w:right w:val="none" w:sz="0" w:space="0" w:color="auto"/>
      </w:divBdr>
    </w:div>
    <w:div w:id="1514606608">
      <w:bodyDiv w:val="1"/>
      <w:marLeft w:val="0"/>
      <w:marRight w:val="0"/>
      <w:marTop w:val="0"/>
      <w:marBottom w:val="0"/>
      <w:divBdr>
        <w:top w:val="none" w:sz="0" w:space="0" w:color="auto"/>
        <w:left w:val="none" w:sz="0" w:space="0" w:color="auto"/>
        <w:bottom w:val="none" w:sz="0" w:space="0" w:color="auto"/>
        <w:right w:val="none" w:sz="0" w:space="0" w:color="auto"/>
      </w:divBdr>
    </w:div>
    <w:div w:id="1606883035">
      <w:bodyDiv w:val="1"/>
      <w:marLeft w:val="0"/>
      <w:marRight w:val="0"/>
      <w:marTop w:val="0"/>
      <w:marBottom w:val="0"/>
      <w:divBdr>
        <w:top w:val="none" w:sz="0" w:space="0" w:color="auto"/>
        <w:left w:val="none" w:sz="0" w:space="0" w:color="auto"/>
        <w:bottom w:val="none" w:sz="0" w:space="0" w:color="auto"/>
        <w:right w:val="none" w:sz="0" w:space="0" w:color="auto"/>
      </w:divBdr>
      <w:divsChild>
        <w:div w:id="1945578865">
          <w:marLeft w:val="0"/>
          <w:marRight w:val="0"/>
          <w:marTop w:val="0"/>
          <w:marBottom w:val="0"/>
          <w:divBdr>
            <w:top w:val="none" w:sz="0" w:space="0" w:color="auto"/>
            <w:left w:val="none" w:sz="0" w:space="0" w:color="auto"/>
            <w:bottom w:val="none" w:sz="0" w:space="0" w:color="auto"/>
            <w:right w:val="none" w:sz="0" w:space="0" w:color="auto"/>
          </w:divBdr>
          <w:divsChild>
            <w:div w:id="1579168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530139">
      <w:bodyDiv w:val="1"/>
      <w:marLeft w:val="0"/>
      <w:marRight w:val="0"/>
      <w:marTop w:val="0"/>
      <w:marBottom w:val="0"/>
      <w:divBdr>
        <w:top w:val="none" w:sz="0" w:space="0" w:color="auto"/>
        <w:left w:val="none" w:sz="0" w:space="0" w:color="auto"/>
        <w:bottom w:val="none" w:sz="0" w:space="0" w:color="auto"/>
        <w:right w:val="none" w:sz="0" w:space="0" w:color="auto"/>
      </w:divBdr>
      <w:divsChild>
        <w:div w:id="748696683">
          <w:marLeft w:val="0"/>
          <w:marRight w:val="0"/>
          <w:marTop w:val="0"/>
          <w:marBottom w:val="0"/>
          <w:divBdr>
            <w:top w:val="none" w:sz="0" w:space="0" w:color="auto"/>
            <w:left w:val="none" w:sz="0" w:space="0" w:color="auto"/>
            <w:bottom w:val="none" w:sz="0" w:space="0" w:color="auto"/>
            <w:right w:val="none" w:sz="0" w:space="0" w:color="auto"/>
          </w:divBdr>
        </w:div>
        <w:div w:id="18624159">
          <w:marLeft w:val="0"/>
          <w:marRight w:val="0"/>
          <w:marTop w:val="0"/>
          <w:marBottom w:val="0"/>
          <w:divBdr>
            <w:top w:val="none" w:sz="0" w:space="0" w:color="auto"/>
            <w:left w:val="none" w:sz="0" w:space="0" w:color="auto"/>
            <w:bottom w:val="none" w:sz="0" w:space="0" w:color="auto"/>
            <w:right w:val="none" w:sz="0" w:space="0" w:color="auto"/>
          </w:divBdr>
        </w:div>
        <w:div w:id="489441761">
          <w:marLeft w:val="0"/>
          <w:marRight w:val="0"/>
          <w:marTop w:val="0"/>
          <w:marBottom w:val="0"/>
          <w:divBdr>
            <w:top w:val="none" w:sz="0" w:space="0" w:color="auto"/>
            <w:left w:val="none" w:sz="0" w:space="0" w:color="auto"/>
            <w:bottom w:val="none" w:sz="0" w:space="0" w:color="auto"/>
            <w:right w:val="none" w:sz="0" w:space="0" w:color="auto"/>
          </w:divBdr>
        </w:div>
        <w:div w:id="1525441441">
          <w:marLeft w:val="0"/>
          <w:marRight w:val="0"/>
          <w:marTop w:val="0"/>
          <w:marBottom w:val="0"/>
          <w:divBdr>
            <w:top w:val="none" w:sz="0" w:space="0" w:color="auto"/>
            <w:left w:val="none" w:sz="0" w:space="0" w:color="auto"/>
            <w:bottom w:val="none" w:sz="0" w:space="0" w:color="auto"/>
            <w:right w:val="none" w:sz="0" w:space="0" w:color="auto"/>
          </w:divBdr>
        </w:div>
        <w:div w:id="1246694579">
          <w:marLeft w:val="0"/>
          <w:marRight w:val="0"/>
          <w:marTop w:val="0"/>
          <w:marBottom w:val="0"/>
          <w:divBdr>
            <w:top w:val="none" w:sz="0" w:space="0" w:color="auto"/>
            <w:left w:val="none" w:sz="0" w:space="0" w:color="auto"/>
            <w:bottom w:val="none" w:sz="0" w:space="0" w:color="auto"/>
            <w:right w:val="none" w:sz="0" w:space="0" w:color="auto"/>
          </w:divBdr>
        </w:div>
        <w:div w:id="675965138">
          <w:marLeft w:val="0"/>
          <w:marRight w:val="0"/>
          <w:marTop w:val="0"/>
          <w:marBottom w:val="0"/>
          <w:divBdr>
            <w:top w:val="none" w:sz="0" w:space="0" w:color="auto"/>
            <w:left w:val="none" w:sz="0" w:space="0" w:color="auto"/>
            <w:bottom w:val="none" w:sz="0" w:space="0" w:color="auto"/>
            <w:right w:val="none" w:sz="0" w:space="0" w:color="auto"/>
          </w:divBdr>
        </w:div>
        <w:div w:id="1444182279">
          <w:marLeft w:val="0"/>
          <w:marRight w:val="0"/>
          <w:marTop w:val="0"/>
          <w:marBottom w:val="0"/>
          <w:divBdr>
            <w:top w:val="none" w:sz="0" w:space="0" w:color="auto"/>
            <w:left w:val="none" w:sz="0" w:space="0" w:color="auto"/>
            <w:bottom w:val="none" w:sz="0" w:space="0" w:color="auto"/>
            <w:right w:val="none" w:sz="0" w:space="0" w:color="auto"/>
          </w:divBdr>
        </w:div>
        <w:div w:id="677192961">
          <w:marLeft w:val="0"/>
          <w:marRight w:val="0"/>
          <w:marTop w:val="0"/>
          <w:marBottom w:val="0"/>
          <w:divBdr>
            <w:top w:val="none" w:sz="0" w:space="0" w:color="auto"/>
            <w:left w:val="none" w:sz="0" w:space="0" w:color="auto"/>
            <w:bottom w:val="none" w:sz="0" w:space="0" w:color="auto"/>
            <w:right w:val="none" w:sz="0" w:space="0" w:color="auto"/>
          </w:divBdr>
        </w:div>
        <w:div w:id="441609618">
          <w:marLeft w:val="0"/>
          <w:marRight w:val="0"/>
          <w:marTop w:val="0"/>
          <w:marBottom w:val="0"/>
          <w:divBdr>
            <w:top w:val="none" w:sz="0" w:space="0" w:color="auto"/>
            <w:left w:val="none" w:sz="0" w:space="0" w:color="auto"/>
            <w:bottom w:val="none" w:sz="0" w:space="0" w:color="auto"/>
            <w:right w:val="none" w:sz="0" w:space="0" w:color="auto"/>
          </w:divBdr>
        </w:div>
        <w:div w:id="774834405">
          <w:marLeft w:val="0"/>
          <w:marRight w:val="0"/>
          <w:marTop w:val="0"/>
          <w:marBottom w:val="0"/>
          <w:divBdr>
            <w:top w:val="none" w:sz="0" w:space="0" w:color="auto"/>
            <w:left w:val="none" w:sz="0" w:space="0" w:color="auto"/>
            <w:bottom w:val="none" w:sz="0" w:space="0" w:color="auto"/>
            <w:right w:val="none" w:sz="0" w:space="0" w:color="auto"/>
          </w:divBdr>
        </w:div>
        <w:div w:id="1207185795">
          <w:marLeft w:val="0"/>
          <w:marRight w:val="0"/>
          <w:marTop w:val="0"/>
          <w:marBottom w:val="0"/>
          <w:divBdr>
            <w:top w:val="none" w:sz="0" w:space="0" w:color="auto"/>
            <w:left w:val="none" w:sz="0" w:space="0" w:color="auto"/>
            <w:bottom w:val="none" w:sz="0" w:space="0" w:color="auto"/>
            <w:right w:val="none" w:sz="0" w:space="0" w:color="auto"/>
          </w:divBdr>
        </w:div>
        <w:div w:id="2034257937">
          <w:marLeft w:val="0"/>
          <w:marRight w:val="0"/>
          <w:marTop w:val="0"/>
          <w:marBottom w:val="0"/>
          <w:divBdr>
            <w:top w:val="none" w:sz="0" w:space="0" w:color="auto"/>
            <w:left w:val="none" w:sz="0" w:space="0" w:color="auto"/>
            <w:bottom w:val="none" w:sz="0" w:space="0" w:color="auto"/>
            <w:right w:val="none" w:sz="0" w:space="0" w:color="auto"/>
          </w:divBdr>
        </w:div>
        <w:div w:id="1203323177">
          <w:marLeft w:val="0"/>
          <w:marRight w:val="0"/>
          <w:marTop w:val="0"/>
          <w:marBottom w:val="0"/>
          <w:divBdr>
            <w:top w:val="none" w:sz="0" w:space="0" w:color="auto"/>
            <w:left w:val="none" w:sz="0" w:space="0" w:color="auto"/>
            <w:bottom w:val="none" w:sz="0" w:space="0" w:color="auto"/>
            <w:right w:val="none" w:sz="0" w:space="0" w:color="auto"/>
          </w:divBdr>
        </w:div>
        <w:div w:id="1694065781">
          <w:marLeft w:val="0"/>
          <w:marRight w:val="0"/>
          <w:marTop w:val="0"/>
          <w:marBottom w:val="0"/>
          <w:divBdr>
            <w:top w:val="none" w:sz="0" w:space="0" w:color="auto"/>
            <w:left w:val="none" w:sz="0" w:space="0" w:color="auto"/>
            <w:bottom w:val="none" w:sz="0" w:space="0" w:color="auto"/>
            <w:right w:val="none" w:sz="0" w:space="0" w:color="auto"/>
          </w:divBdr>
        </w:div>
        <w:div w:id="360322486">
          <w:marLeft w:val="0"/>
          <w:marRight w:val="0"/>
          <w:marTop w:val="0"/>
          <w:marBottom w:val="0"/>
          <w:divBdr>
            <w:top w:val="none" w:sz="0" w:space="0" w:color="auto"/>
            <w:left w:val="none" w:sz="0" w:space="0" w:color="auto"/>
            <w:bottom w:val="none" w:sz="0" w:space="0" w:color="auto"/>
            <w:right w:val="none" w:sz="0" w:space="0" w:color="auto"/>
          </w:divBdr>
        </w:div>
      </w:divsChild>
    </w:div>
    <w:div w:id="1706561824">
      <w:bodyDiv w:val="1"/>
      <w:marLeft w:val="0"/>
      <w:marRight w:val="0"/>
      <w:marTop w:val="0"/>
      <w:marBottom w:val="0"/>
      <w:divBdr>
        <w:top w:val="none" w:sz="0" w:space="0" w:color="auto"/>
        <w:left w:val="none" w:sz="0" w:space="0" w:color="auto"/>
        <w:bottom w:val="none" w:sz="0" w:space="0" w:color="auto"/>
        <w:right w:val="none" w:sz="0" w:space="0" w:color="auto"/>
      </w:divBdr>
    </w:div>
    <w:div w:id="1804956326">
      <w:bodyDiv w:val="1"/>
      <w:marLeft w:val="0"/>
      <w:marRight w:val="0"/>
      <w:marTop w:val="0"/>
      <w:marBottom w:val="0"/>
      <w:divBdr>
        <w:top w:val="none" w:sz="0" w:space="0" w:color="auto"/>
        <w:left w:val="none" w:sz="0" w:space="0" w:color="auto"/>
        <w:bottom w:val="none" w:sz="0" w:space="0" w:color="auto"/>
        <w:right w:val="none" w:sz="0" w:space="0" w:color="auto"/>
      </w:divBdr>
      <w:divsChild>
        <w:div w:id="1485925859">
          <w:marLeft w:val="0"/>
          <w:marRight w:val="0"/>
          <w:marTop w:val="0"/>
          <w:marBottom w:val="0"/>
          <w:divBdr>
            <w:top w:val="none" w:sz="0" w:space="0" w:color="auto"/>
            <w:left w:val="none" w:sz="0" w:space="0" w:color="auto"/>
            <w:bottom w:val="none" w:sz="0" w:space="0" w:color="auto"/>
            <w:right w:val="none" w:sz="0" w:space="0" w:color="auto"/>
          </w:divBdr>
        </w:div>
        <w:div w:id="1027830041">
          <w:marLeft w:val="0"/>
          <w:marRight w:val="0"/>
          <w:marTop w:val="0"/>
          <w:marBottom w:val="0"/>
          <w:divBdr>
            <w:top w:val="none" w:sz="0" w:space="0" w:color="auto"/>
            <w:left w:val="none" w:sz="0" w:space="0" w:color="auto"/>
            <w:bottom w:val="none" w:sz="0" w:space="0" w:color="auto"/>
            <w:right w:val="none" w:sz="0" w:space="0" w:color="auto"/>
          </w:divBdr>
        </w:div>
        <w:div w:id="44448604">
          <w:marLeft w:val="0"/>
          <w:marRight w:val="0"/>
          <w:marTop w:val="0"/>
          <w:marBottom w:val="0"/>
          <w:divBdr>
            <w:top w:val="none" w:sz="0" w:space="0" w:color="auto"/>
            <w:left w:val="none" w:sz="0" w:space="0" w:color="auto"/>
            <w:bottom w:val="none" w:sz="0" w:space="0" w:color="auto"/>
            <w:right w:val="none" w:sz="0" w:space="0" w:color="auto"/>
          </w:divBdr>
        </w:div>
        <w:div w:id="1597786876">
          <w:marLeft w:val="0"/>
          <w:marRight w:val="0"/>
          <w:marTop w:val="0"/>
          <w:marBottom w:val="0"/>
          <w:divBdr>
            <w:top w:val="none" w:sz="0" w:space="0" w:color="auto"/>
            <w:left w:val="none" w:sz="0" w:space="0" w:color="auto"/>
            <w:bottom w:val="none" w:sz="0" w:space="0" w:color="auto"/>
            <w:right w:val="none" w:sz="0" w:space="0" w:color="auto"/>
          </w:divBdr>
        </w:div>
        <w:div w:id="1235045714">
          <w:marLeft w:val="0"/>
          <w:marRight w:val="0"/>
          <w:marTop w:val="0"/>
          <w:marBottom w:val="0"/>
          <w:divBdr>
            <w:top w:val="none" w:sz="0" w:space="0" w:color="auto"/>
            <w:left w:val="none" w:sz="0" w:space="0" w:color="auto"/>
            <w:bottom w:val="none" w:sz="0" w:space="0" w:color="auto"/>
            <w:right w:val="none" w:sz="0" w:space="0" w:color="auto"/>
          </w:divBdr>
        </w:div>
        <w:div w:id="1442722958">
          <w:marLeft w:val="0"/>
          <w:marRight w:val="0"/>
          <w:marTop w:val="0"/>
          <w:marBottom w:val="0"/>
          <w:divBdr>
            <w:top w:val="none" w:sz="0" w:space="0" w:color="auto"/>
            <w:left w:val="none" w:sz="0" w:space="0" w:color="auto"/>
            <w:bottom w:val="none" w:sz="0" w:space="0" w:color="auto"/>
            <w:right w:val="none" w:sz="0" w:space="0" w:color="auto"/>
          </w:divBdr>
        </w:div>
        <w:div w:id="913128537">
          <w:marLeft w:val="0"/>
          <w:marRight w:val="0"/>
          <w:marTop w:val="0"/>
          <w:marBottom w:val="0"/>
          <w:divBdr>
            <w:top w:val="none" w:sz="0" w:space="0" w:color="auto"/>
            <w:left w:val="none" w:sz="0" w:space="0" w:color="auto"/>
            <w:bottom w:val="none" w:sz="0" w:space="0" w:color="auto"/>
            <w:right w:val="none" w:sz="0" w:space="0" w:color="auto"/>
          </w:divBdr>
        </w:div>
        <w:div w:id="1311250533">
          <w:marLeft w:val="0"/>
          <w:marRight w:val="0"/>
          <w:marTop w:val="0"/>
          <w:marBottom w:val="0"/>
          <w:divBdr>
            <w:top w:val="none" w:sz="0" w:space="0" w:color="auto"/>
            <w:left w:val="none" w:sz="0" w:space="0" w:color="auto"/>
            <w:bottom w:val="none" w:sz="0" w:space="0" w:color="auto"/>
            <w:right w:val="none" w:sz="0" w:space="0" w:color="auto"/>
          </w:divBdr>
        </w:div>
        <w:div w:id="2041471252">
          <w:marLeft w:val="0"/>
          <w:marRight w:val="0"/>
          <w:marTop w:val="0"/>
          <w:marBottom w:val="0"/>
          <w:divBdr>
            <w:top w:val="none" w:sz="0" w:space="0" w:color="auto"/>
            <w:left w:val="none" w:sz="0" w:space="0" w:color="auto"/>
            <w:bottom w:val="none" w:sz="0" w:space="0" w:color="auto"/>
            <w:right w:val="none" w:sz="0" w:space="0" w:color="auto"/>
          </w:divBdr>
        </w:div>
      </w:divsChild>
    </w:div>
    <w:div w:id="1813054637">
      <w:bodyDiv w:val="1"/>
      <w:marLeft w:val="0"/>
      <w:marRight w:val="0"/>
      <w:marTop w:val="0"/>
      <w:marBottom w:val="0"/>
      <w:divBdr>
        <w:top w:val="none" w:sz="0" w:space="0" w:color="auto"/>
        <w:left w:val="none" w:sz="0" w:space="0" w:color="auto"/>
        <w:bottom w:val="none" w:sz="0" w:space="0" w:color="auto"/>
        <w:right w:val="none" w:sz="0" w:space="0" w:color="auto"/>
      </w:divBdr>
      <w:divsChild>
        <w:div w:id="1786273001">
          <w:marLeft w:val="0"/>
          <w:marRight w:val="0"/>
          <w:marTop w:val="0"/>
          <w:marBottom w:val="0"/>
          <w:divBdr>
            <w:top w:val="none" w:sz="0" w:space="0" w:color="auto"/>
            <w:left w:val="none" w:sz="0" w:space="0" w:color="auto"/>
            <w:bottom w:val="none" w:sz="0" w:space="0" w:color="auto"/>
            <w:right w:val="none" w:sz="0" w:space="0" w:color="auto"/>
          </w:divBdr>
          <w:divsChild>
            <w:div w:id="1238593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088513">
      <w:bodyDiv w:val="1"/>
      <w:marLeft w:val="0"/>
      <w:marRight w:val="0"/>
      <w:marTop w:val="0"/>
      <w:marBottom w:val="0"/>
      <w:divBdr>
        <w:top w:val="none" w:sz="0" w:space="0" w:color="auto"/>
        <w:left w:val="none" w:sz="0" w:space="0" w:color="auto"/>
        <w:bottom w:val="none" w:sz="0" w:space="0" w:color="auto"/>
        <w:right w:val="none" w:sz="0" w:space="0" w:color="auto"/>
      </w:divBdr>
      <w:divsChild>
        <w:div w:id="876039920">
          <w:marLeft w:val="0"/>
          <w:marRight w:val="0"/>
          <w:marTop w:val="0"/>
          <w:marBottom w:val="0"/>
          <w:divBdr>
            <w:top w:val="none" w:sz="0" w:space="0" w:color="auto"/>
            <w:left w:val="none" w:sz="0" w:space="0" w:color="auto"/>
            <w:bottom w:val="none" w:sz="0" w:space="0" w:color="auto"/>
            <w:right w:val="none" w:sz="0" w:space="0" w:color="auto"/>
          </w:divBdr>
          <w:divsChild>
            <w:div w:id="1624922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303499">
      <w:bodyDiv w:val="1"/>
      <w:marLeft w:val="0"/>
      <w:marRight w:val="0"/>
      <w:marTop w:val="0"/>
      <w:marBottom w:val="0"/>
      <w:divBdr>
        <w:top w:val="none" w:sz="0" w:space="0" w:color="auto"/>
        <w:left w:val="none" w:sz="0" w:space="0" w:color="auto"/>
        <w:bottom w:val="none" w:sz="0" w:space="0" w:color="auto"/>
        <w:right w:val="none" w:sz="0" w:space="0" w:color="auto"/>
      </w:divBdr>
    </w:div>
    <w:div w:id="1940023465">
      <w:bodyDiv w:val="1"/>
      <w:marLeft w:val="0"/>
      <w:marRight w:val="0"/>
      <w:marTop w:val="0"/>
      <w:marBottom w:val="0"/>
      <w:divBdr>
        <w:top w:val="none" w:sz="0" w:space="0" w:color="auto"/>
        <w:left w:val="none" w:sz="0" w:space="0" w:color="auto"/>
        <w:bottom w:val="none" w:sz="0" w:space="0" w:color="auto"/>
        <w:right w:val="none" w:sz="0" w:space="0" w:color="auto"/>
      </w:divBdr>
      <w:divsChild>
        <w:div w:id="1196046061">
          <w:marLeft w:val="0"/>
          <w:marRight w:val="0"/>
          <w:marTop w:val="0"/>
          <w:marBottom w:val="0"/>
          <w:divBdr>
            <w:top w:val="none" w:sz="0" w:space="0" w:color="auto"/>
            <w:left w:val="none" w:sz="0" w:space="0" w:color="auto"/>
            <w:bottom w:val="none" w:sz="0" w:space="0" w:color="auto"/>
            <w:right w:val="none" w:sz="0" w:space="0" w:color="auto"/>
          </w:divBdr>
          <w:divsChild>
            <w:div w:id="1224877100">
              <w:marLeft w:val="0"/>
              <w:marRight w:val="0"/>
              <w:marTop w:val="0"/>
              <w:marBottom w:val="0"/>
              <w:divBdr>
                <w:top w:val="none" w:sz="0" w:space="0" w:color="auto"/>
                <w:left w:val="none" w:sz="0" w:space="0" w:color="auto"/>
                <w:bottom w:val="none" w:sz="0" w:space="0" w:color="auto"/>
                <w:right w:val="none" w:sz="0" w:space="0" w:color="auto"/>
              </w:divBdr>
              <w:divsChild>
                <w:div w:id="378358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7238657">
      <w:bodyDiv w:val="1"/>
      <w:marLeft w:val="0"/>
      <w:marRight w:val="0"/>
      <w:marTop w:val="0"/>
      <w:marBottom w:val="0"/>
      <w:divBdr>
        <w:top w:val="none" w:sz="0" w:space="0" w:color="auto"/>
        <w:left w:val="none" w:sz="0" w:space="0" w:color="auto"/>
        <w:bottom w:val="none" w:sz="0" w:space="0" w:color="auto"/>
        <w:right w:val="none" w:sz="0" w:space="0" w:color="auto"/>
      </w:divBdr>
    </w:div>
    <w:div w:id="2084139101">
      <w:bodyDiv w:val="1"/>
      <w:marLeft w:val="0"/>
      <w:marRight w:val="0"/>
      <w:marTop w:val="0"/>
      <w:marBottom w:val="0"/>
      <w:divBdr>
        <w:top w:val="none" w:sz="0" w:space="0" w:color="auto"/>
        <w:left w:val="none" w:sz="0" w:space="0" w:color="auto"/>
        <w:bottom w:val="none" w:sz="0" w:space="0" w:color="auto"/>
        <w:right w:val="none" w:sz="0" w:space="0" w:color="auto"/>
      </w:divBdr>
      <w:divsChild>
        <w:div w:id="961038456">
          <w:marLeft w:val="0"/>
          <w:marRight w:val="0"/>
          <w:marTop w:val="0"/>
          <w:marBottom w:val="0"/>
          <w:divBdr>
            <w:top w:val="none" w:sz="0" w:space="0" w:color="auto"/>
            <w:left w:val="none" w:sz="0" w:space="0" w:color="auto"/>
            <w:bottom w:val="none" w:sz="0" w:space="0" w:color="auto"/>
            <w:right w:val="none" w:sz="0" w:space="0" w:color="auto"/>
          </w:divBdr>
        </w:div>
      </w:divsChild>
    </w:div>
    <w:div w:id="21389113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hyperlink" Target="https://aws.amazon.com/about-aws/" TargetMode="Externa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hyperlink" Target="https://engineering.musefind.com/we-compared-the-3-best-image-analysis-apis-here-s-what-we-learned-2d54cff5ae62"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hyperlink" Target="https://www.linkedin.com/pulse/top-10-sites-built-django-framework-vladimir-bogdanov/" TargetMode="External"/><Relationship Id="rId40" Type="http://schemas.openxmlformats.org/officeDocument/2006/relationships/hyperlink" Target="https://aws.amazon.com/pricing/" TargetMode="External"/><Relationship Id="rId45"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hyperlink" Target="https://djangobook.com/" TargetMode="External"/><Relationship Id="rId10" Type="http://schemas.microsoft.com/office/2011/relationships/commentsExtended" Target="commentsExtended.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footer" Target="footer1.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hyperlink" Target="https://djangobook.com/tutorials/why-django/" TargetMode="External"/><Relationship Id="rId46"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hyperlink" Target="https://aws.amazon.com/s3/"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czxzx</b:Tag>
    <b:SourceType>Book</b:SourceType>
    <b:Guid>{84457321-C06A-4AFE-81DD-9CADFD65889A}</b:Guid>
    <b:Author>
      <b:Author>
        <b:NameList>
          <b:Person>
            <b:Last>czxc</b:Last>
          </b:Person>
        </b:NameList>
      </b:Author>
    </b:Author>
    <b:Year>zxczxczx</b:Year>
    <b:RefOrder>1</b:RefOrder>
  </b:Source>
</b:Sources>
</file>

<file path=customXml/itemProps1.xml><?xml version="1.0" encoding="utf-8"?>
<ds:datastoreItem xmlns:ds="http://schemas.openxmlformats.org/officeDocument/2006/customXml" ds:itemID="{08E2D708-B4CE-4DA4-BA42-93C953EF39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16857</TotalTime>
  <Pages>47</Pages>
  <Words>8636</Words>
  <Characters>51561</Characters>
  <Application>Microsoft Office Word</Application>
  <DocSecurity>0</DocSecurity>
  <Lines>1473</Lines>
  <Paragraphs>415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59782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Alexandru Martinas</cp:lastModifiedBy>
  <cp:revision>571</cp:revision>
  <cp:lastPrinted>2017-07-03T08:54:00Z</cp:lastPrinted>
  <dcterms:created xsi:type="dcterms:W3CDTF">2017-06-10T15:22:00Z</dcterms:created>
  <dcterms:modified xsi:type="dcterms:W3CDTF">2018-06-26T22:22:00Z</dcterms:modified>
</cp:coreProperties>
</file>